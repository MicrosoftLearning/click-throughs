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07CEE5C" w14:textId="0853357B" w:rsidR="00436B6C" w:rsidRPr="001F2911" w:rsidRDefault="1577619D" w:rsidP="5FA9EDE7">
      <w:pPr>
        <w:pStyle w:val="Heading1"/>
        <w:rPr>
          <w:rFonts w:asciiTheme="minorHAnsi" w:hAnsiTheme="minorHAnsi"/>
        </w:rPr>
      </w:pPr>
      <w:bookmarkStart w:id="0" w:name="_Toc633012030"/>
      <w:r w:rsidRPr="5FA9EDE7">
        <w:rPr>
          <w:rFonts w:asciiTheme="minorHAnsi" w:hAnsiTheme="minorHAnsi"/>
        </w:rPr>
        <w:t xml:space="preserve">AI-Powered </w:t>
      </w:r>
      <w:r w:rsidR="3DC7B063" w:rsidRPr="5FA9EDE7">
        <w:rPr>
          <w:rFonts w:asciiTheme="minorHAnsi" w:hAnsiTheme="minorHAnsi"/>
        </w:rPr>
        <w:t>Module Creation</w:t>
      </w:r>
      <w:r w:rsidR="7FE8B02A" w:rsidRPr="5FA9EDE7">
        <w:rPr>
          <w:rFonts w:asciiTheme="minorHAnsi" w:hAnsiTheme="minorHAnsi"/>
        </w:rPr>
        <w:t xml:space="preserve"> User Guide</w:t>
      </w:r>
      <w:bookmarkEnd w:id="0"/>
    </w:p>
    <w:sdt>
      <w:sdtPr>
        <w:rPr>
          <w:rFonts w:asciiTheme="minorHAnsi" w:eastAsiaTheme="minorEastAsia" w:hAnsiTheme="minorHAnsi" w:cstheme="minorBidi"/>
          <w:color w:val="auto"/>
          <w:kern w:val="2"/>
          <w:sz w:val="24"/>
          <w:szCs w:val="24"/>
          <w:lang w:eastAsia="zh-CN"/>
          <w14:ligatures w14:val="standardContextual"/>
        </w:rPr>
        <w:id w:val="559783069"/>
        <w:docPartObj>
          <w:docPartGallery w:val="Table of Contents"/>
          <w:docPartUnique/>
        </w:docPartObj>
      </w:sdtPr>
      <w:sdtContent>
        <w:p w14:paraId="33D13762" w14:textId="77777777" w:rsidR="00436B6C" w:rsidRPr="001F2911" w:rsidRDefault="7FE8B02A" w:rsidP="5FA9EDE7">
          <w:pPr>
            <w:pStyle w:val="TOCHeading"/>
            <w:rPr>
              <w:rFonts w:asciiTheme="minorHAnsi" w:hAnsiTheme="minorHAnsi"/>
            </w:rPr>
          </w:pPr>
          <w:r w:rsidRPr="5FA9EDE7">
            <w:rPr>
              <w:rFonts w:asciiTheme="minorHAnsi" w:hAnsiTheme="minorHAnsi"/>
            </w:rPr>
            <w:t>Contents</w:t>
          </w:r>
        </w:p>
        <w:p w14:paraId="16D4A643" w14:textId="08AEC44A" w:rsidR="00EE2168" w:rsidRDefault="73FFAB54" w:rsidP="5FA9EDE7">
          <w:pPr>
            <w:pStyle w:val="TOC1"/>
            <w:tabs>
              <w:tab w:val="right" w:leader="dot" w:pos="9345"/>
            </w:tabs>
            <w:rPr>
              <w:rStyle w:val="Hyperlink"/>
              <w:noProof/>
            </w:rPr>
          </w:pPr>
          <w:r>
            <w:fldChar w:fldCharType="begin"/>
          </w:r>
          <w:r w:rsidR="00EE2168">
            <w:instrText>TOC \o "1-3" \z \u \h</w:instrText>
          </w:r>
          <w:r>
            <w:fldChar w:fldCharType="separate"/>
          </w:r>
          <w:r w:rsidR="5FA9EDE7">
            <w:fldChar w:fldCharType="begin"/>
          </w:r>
          <w:r w:rsidR="5FA9EDE7">
            <w:instrText>HYPERLINK \l "_Toc633012030" \h</w:instrText>
          </w:r>
          <w:r w:rsidR="5FA9EDE7">
            <w:fldChar w:fldCharType="separate"/>
          </w:r>
          <w:r w:rsidR="5FA9EDE7" w:rsidRPr="5FA9EDE7">
            <w:rPr>
              <w:rStyle w:val="Hyperlink"/>
            </w:rPr>
            <w:t>AI-Powered Module Creation User Guide</w:t>
          </w:r>
          <w:r w:rsidR="00EE2168">
            <w:tab/>
          </w:r>
          <w:r w:rsidR="00EE2168">
            <w:fldChar w:fldCharType="begin"/>
          </w:r>
          <w:r w:rsidR="00EE2168">
            <w:instrText>PAGEREF _Toc633012030 \h</w:instrText>
          </w:r>
          <w:r w:rsidR="00EE2168">
            <w:fldChar w:fldCharType="separate"/>
          </w:r>
          <w:ins w:id="1" w:author="Qijie Xue (Wicresoft)" w:date="2025-04-17T10:25:00Z" w16du:dateUtc="2025-04-17T02:25:00Z">
            <w:r w:rsidR="009B38E6">
              <w:rPr>
                <w:noProof/>
              </w:rPr>
              <w:t>1</w:t>
            </w:r>
          </w:ins>
          <w:del w:id="2" w:author="Qijie Xue (Wicresoft)" w:date="2025-04-17T10:25:00Z" w16du:dateUtc="2025-04-17T02:25:00Z">
            <w:r w:rsidR="5FA9EDE7" w:rsidRPr="5FA9EDE7" w:rsidDel="009B38E6">
              <w:rPr>
                <w:rStyle w:val="Hyperlink"/>
                <w:noProof/>
              </w:rPr>
              <w:delText>1</w:delText>
            </w:r>
          </w:del>
          <w:r w:rsidR="00EE2168">
            <w:fldChar w:fldCharType="end"/>
          </w:r>
          <w:r w:rsidR="5FA9EDE7">
            <w:fldChar w:fldCharType="end"/>
          </w:r>
        </w:p>
        <w:p w14:paraId="76FB10E8" w14:textId="16ABD79B" w:rsidR="00EE2168" w:rsidRDefault="5FA9EDE7" w:rsidP="5FA9EDE7">
          <w:pPr>
            <w:pStyle w:val="TOC2"/>
            <w:tabs>
              <w:tab w:val="right" w:leader="dot" w:pos="9345"/>
            </w:tabs>
            <w:rPr>
              <w:rStyle w:val="Hyperlink"/>
              <w:noProof/>
            </w:rPr>
          </w:pPr>
          <w:r>
            <w:fldChar w:fldCharType="begin"/>
          </w:r>
          <w:r>
            <w:instrText>HYPERLINK \l "_Toc774931818" \h</w:instrText>
          </w:r>
          <w:r>
            <w:fldChar w:fldCharType="separate"/>
          </w:r>
          <w:r w:rsidRPr="5FA9EDE7">
            <w:rPr>
              <w:rStyle w:val="Hyperlink"/>
            </w:rPr>
            <w:t>Overview</w:t>
          </w:r>
          <w:r w:rsidR="73FFAB54">
            <w:tab/>
          </w:r>
          <w:r w:rsidR="73FFAB54">
            <w:fldChar w:fldCharType="begin"/>
          </w:r>
          <w:r w:rsidR="73FFAB54">
            <w:instrText>PAGEREF _Toc774931818 \h</w:instrText>
          </w:r>
          <w:r w:rsidR="73FFAB54">
            <w:fldChar w:fldCharType="separate"/>
          </w:r>
          <w:ins w:id="3" w:author="Qijie Xue (Wicresoft)" w:date="2025-04-17T10:25:00Z" w16du:dateUtc="2025-04-17T02:25:00Z">
            <w:r w:rsidR="009B38E6">
              <w:rPr>
                <w:noProof/>
              </w:rPr>
              <w:t>3</w:t>
            </w:r>
          </w:ins>
          <w:del w:id="4" w:author="Qijie Xue (Wicresoft)" w:date="2025-04-17T10:25:00Z" w16du:dateUtc="2025-04-17T02:25:00Z">
            <w:r w:rsidRPr="5FA9EDE7" w:rsidDel="009B38E6">
              <w:rPr>
                <w:rStyle w:val="Hyperlink"/>
                <w:noProof/>
              </w:rPr>
              <w:delText>1</w:delText>
            </w:r>
          </w:del>
          <w:r w:rsidR="73FFAB54">
            <w:fldChar w:fldCharType="end"/>
          </w:r>
          <w:r>
            <w:fldChar w:fldCharType="end"/>
          </w:r>
        </w:p>
        <w:p w14:paraId="18C499CE" w14:textId="597B1645" w:rsidR="00EE2168" w:rsidRDefault="5FA9EDE7" w:rsidP="5FA9EDE7">
          <w:pPr>
            <w:pStyle w:val="TOC2"/>
            <w:tabs>
              <w:tab w:val="right" w:leader="dot" w:pos="9345"/>
            </w:tabs>
            <w:rPr>
              <w:rStyle w:val="Hyperlink"/>
              <w:noProof/>
            </w:rPr>
          </w:pPr>
          <w:r>
            <w:fldChar w:fldCharType="begin"/>
          </w:r>
          <w:r>
            <w:instrText>HYPERLINK \l "_Toc500975458" \h</w:instrText>
          </w:r>
          <w:r>
            <w:fldChar w:fldCharType="separate"/>
          </w:r>
          <w:r w:rsidRPr="5FA9EDE7">
            <w:rPr>
              <w:rStyle w:val="Hyperlink"/>
            </w:rPr>
            <w:t>Install AI-Powered Module Creation Extension</w:t>
          </w:r>
          <w:r w:rsidR="73FFAB54">
            <w:tab/>
          </w:r>
          <w:r w:rsidR="73FFAB54">
            <w:fldChar w:fldCharType="begin"/>
          </w:r>
          <w:r w:rsidR="73FFAB54">
            <w:instrText>PAGEREF _Toc500975458 \h</w:instrText>
          </w:r>
          <w:r w:rsidR="73FFAB54">
            <w:fldChar w:fldCharType="separate"/>
          </w:r>
          <w:ins w:id="5" w:author="Qijie Xue (Wicresoft)" w:date="2025-04-17T10:25:00Z" w16du:dateUtc="2025-04-17T02:25:00Z">
            <w:r w:rsidR="009B38E6">
              <w:rPr>
                <w:noProof/>
              </w:rPr>
              <w:t>3</w:t>
            </w:r>
          </w:ins>
          <w:del w:id="6" w:author="Qijie Xue (Wicresoft)" w:date="2025-04-17T10:25:00Z" w16du:dateUtc="2025-04-17T02:25:00Z">
            <w:r w:rsidRPr="5FA9EDE7" w:rsidDel="009B38E6">
              <w:rPr>
                <w:rStyle w:val="Hyperlink"/>
                <w:noProof/>
              </w:rPr>
              <w:delText>2</w:delText>
            </w:r>
          </w:del>
          <w:r w:rsidR="73FFAB54">
            <w:fldChar w:fldCharType="end"/>
          </w:r>
          <w:r>
            <w:fldChar w:fldCharType="end"/>
          </w:r>
        </w:p>
        <w:p w14:paraId="494D41B0" w14:textId="62124169" w:rsidR="00EE2168" w:rsidRDefault="5FA9EDE7" w:rsidP="5FA9EDE7">
          <w:pPr>
            <w:pStyle w:val="TOC2"/>
            <w:tabs>
              <w:tab w:val="right" w:leader="dot" w:pos="9345"/>
            </w:tabs>
            <w:rPr>
              <w:rStyle w:val="Hyperlink"/>
              <w:noProof/>
            </w:rPr>
          </w:pPr>
          <w:r>
            <w:fldChar w:fldCharType="begin"/>
          </w:r>
          <w:r>
            <w:instrText>HYPERLINK \l "_Toc1383401357" \h</w:instrText>
          </w:r>
          <w:r>
            <w:fldChar w:fldCharType="separate"/>
          </w:r>
          <w:r w:rsidRPr="5FA9EDE7">
            <w:rPr>
              <w:rStyle w:val="Hyperlink"/>
            </w:rPr>
            <w:t>Create a new module or open an existing module</w:t>
          </w:r>
          <w:r w:rsidR="73FFAB54">
            <w:tab/>
          </w:r>
          <w:r w:rsidR="73FFAB54">
            <w:fldChar w:fldCharType="begin"/>
          </w:r>
          <w:r w:rsidR="73FFAB54">
            <w:instrText>PAGEREF _Toc1383401357 \h</w:instrText>
          </w:r>
          <w:r w:rsidR="73FFAB54">
            <w:fldChar w:fldCharType="separate"/>
          </w:r>
          <w:ins w:id="7" w:author="Qijie Xue (Wicresoft)" w:date="2025-04-17T10:25:00Z" w16du:dateUtc="2025-04-17T02:25:00Z">
            <w:r w:rsidR="009B38E6">
              <w:rPr>
                <w:noProof/>
              </w:rPr>
              <w:t>5</w:t>
            </w:r>
          </w:ins>
          <w:del w:id="8" w:author="Qijie Xue (Wicresoft)" w:date="2025-04-17T10:25:00Z" w16du:dateUtc="2025-04-17T02:25:00Z">
            <w:r w:rsidRPr="5FA9EDE7" w:rsidDel="009B38E6">
              <w:rPr>
                <w:rStyle w:val="Hyperlink"/>
                <w:noProof/>
              </w:rPr>
              <w:delText>4</w:delText>
            </w:r>
          </w:del>
          <w:r w:rsidR="73FFAB54">
            <w:fldChar w:fldCharType="end"/>
          </w:r>
          <w:r>
            <w:fldChar w:fldCharType="end"/>
          </w:r>
        </w:p>
        <w:p w14:paraId="33DDCC36" w14:textId="71644C02" w:rsidR="00EE2168" w:rsidRDefault="5FA9EDE7" w:rsidP="5FA9EDE7">
          <w:pPr>
            <w:pStyle w:val="TOC3"/>
            <w:tabs>
              <w:tab w:val="right" w:leader="dot" w:pos="9345"/>
            </w:tabs>
            <w:rPr>
              <w:rStyle w:val="Hyperlink"/>
              <w:noProof/>
            </w:rPr>
          </w:pPr>
          <w:r>
            <w:fldChar w:fldCharType="begin"/>
          </w:r>
          <w:r>
            <w:instrText>HYPERLINK \l "_Toc777595034" \h</w:instrText>
          </w:r>
          <w:r>
            <w:fldChar w:fldCharType="separate"/>
          </w:r>
          <w:r w:rsidRPr="5FA9EDE7">
            <w:rPr>
              <w:rStyle w:val="Hyperlink"/>
            </w:rPr>
            <w:t>Creating a new Module from Scratch</w:t>
          </w:r>
          <w:r w:rsidR="73FFAB54">
            <w:tab/>
          </w:r>
          <w:r w:rsidR="73FFAB54">
            <w:fldChar w:fldCharType="begin"/>
          </w:r>
          <w:r w:rsidR="73FFAB54">
            <w:instrText>PAGEREF _Toc777595034 \h</w:instrText>
          </w:r>
          <w:r w:rsidR="73FFAB54">
            <w:fldChar w:fldCharType="separate"/>
          </w:r>
          <w:ins w:id="9" w:author="Qijie Xue (Wicresoft)" w:date="2025-04-17T10:25:00Z" w16du:dateUtc="2025-04-17T02:25:00Z">
            <w:r w:rsidR="009B38E6">
              <w:rPr>
                <w:noProof/>
              </w:rPr>
              <w:t>5</w:t>
            </w:r>
          </w:ins>
          <w:del w:id="10" w:author="Qijie Xue (Wicresoft)" w:date="2025-04-17T10:25:00Z" w16du:dateUtc="2025-04-17T02:25:00Z">
            <w:r w:rsidRPr="5FA9EDE7" w:rsidDel="009B38E6">
              <w:rPr>
                <w:rStyle w:val="Hyperlink"/>
                <w:noProof/>
              </w:rPr>
              <w:delText>4</w:delText>
            </w:r>
          </w:del>
          <w:r w:rsidR="73FFAB54">
            <w:fldChar w:fldCharType="end"/>
          </w:r>
          <w:r>
            <w:fldChar w:fldCharType="end"/>
          </w:r>
        </w:p>
        <w:p w14:paraId="5EF01433" w14:textId="2FC4D406" w:rsidR="00EE2168" w:rsidRDefault="5FA9EDE7" w:rsidP="5FA9EDE7">
          <w:pPr>
            <w:pStyle w:val="TOC3"/>
            <w:tabs>
              <w:tab w:val="right" w:leader="dot" w:pos="9345"/>
            </w:tabs>
            <w:rPr>
              <w:rStyle w:val="Hyperlink"/>
              <w:noProof/>
            </w:rPr>
          </w:pPr>
          <w:r>
            <w:fldChar w:fldCharType="begin"/>
          </w:r>
          <w:r>
            <w:instrText>HYPERLINK \l "_Toc1563580385" \h</w:instrText>
          </w:r>
          <w:r>
            <w:fldChar w:fldCharType="separate"/>
          </w:r>
          <w:r w:rsidRPr="5FA9EDE7">
            <w:rPr>
              <w:rStyle w:val="Hyperlink"/>
            </w:rPr>
            <w:t>Open an existing Module</w:t>
          </w:r>
          <w:r w:rsidR="73FFAB54">
            <w:tab/>
          </w:r>
          <w:r w:rsidR="73FFAB54">
            <w:fldChar w:fldCharType="begin"/>
          </w:r>
          <w:r w:rsidR="73FFAB54">
            <w:instrText>PAGEREF _Toc1563580385 \h</w:instrText>
          </w:r>
          <w:r w:rsidR="73FFAB54">
            <w:fldChar w:fldCharType="separate"/>
          </w:r>
          <w:ins w:id="11" w:author="Qijie Xue (Wicresoft)" w:date="2025-04-17T10:25:00Z" w16du:dateUtc="2025-04-17T02:25:00Z">
            <w:r w:rsidR="009B38E6">
              <w:rPr>
                <w:noProof/>
              </w:rPr>
              <w:t>10</w:t>
            </w:r>
          </w:ins>
          <w:del w:id="12" w:author="Qijie Xue (Wicresoft)" w:date="2025-04-17T10:25:00Z" w16du:dateUtc="2025-04-17T02:25:00Z">
            <w:r w:rsidRPr="5FA9EDE7" w:rsidDel="009B38E6">
              <w:rPr>
                <w:rStyle w:val="Hyperlink"/>
                <w:noProof/>
              </w:rPr>
              <w:delText>9</w:delText>
            </w:r>
          </w:del>
          <w:r w:rsidR="73FFAB54">
            <w:fldChar w:fldCharType="end"/>
          </w:r>
          <w:r>
            <w:fldChar w:fldCharType="end"/>
          </w:r>
        </w:p>
        <w:p w14:paraId="3B43C789" w14:textId="2D06C837" w:rsidR="00EE2168" w:rsidRDefault="5FA9EDE7" w:rsidP="5FA9EDE7">
          <w:pPr>
            <w:pStyle w:val="TOC2"/>
            <w:tabs>
              <w:tab w:val="right" w:leader="dot" w:pos="9345"/>
            </w:tabs>
            <w:rPr>
              <w:rStyle w:val="Hyperlink"/>
              <w:noProof/>
            </w:rPr>
          </w:pPr>
          <w:r>
            <w:fldChar w:fldCharType="begin"/>
          </w:r>
          <w:r>
            <w:instrText>HYPERLINK \l "_Toc270168314" \h</w:instrText>
          </w:r>
          <w:r>
            <w:fldChar w:fldCharType="separate"/>
          </w:r>
          <w:r w:rsidRPr="5FA9EDE7">
            <w:rPr>
              <w:rStyle w:val="Hyperlink"/>
            </w:rPr>
            <w:t>Module Design</w:t>
          </w:r>
          <w:r w:rsidR="73FFAB54">
            <w:tab/>
          </w:r>
          <w:r w:rsidR="73FFAB54">
            <w:fldChar w:fldCharType="begin"/>
          </w:r>
          <w:r w:rsidR="73FFAB54">
            <w:instrText>PAGEREF _Toc270168314 \h</w:instrText>
          </w:r>
          <w:r w:rsidR="73FFAB54">
            <w:fldChar w:fldCharType="separate"/>
          </w:r>
          <w:ins w:id="13" w:author="Qijie Xue (Wicresoft)" w:date="2025-04-17T10:25:00Z" w16du:dateUtc="2025-04-17T02:25:00Z">
            <w:r w:rsidR="009B38E6">
              <w:rPr>
                <w:noProof/>
              </w:rPr>
              <w:t>12</w:t>
            </w:r>
          </w:ins>
          <w:del w:id="14" w:author="Qijie Xue (Wicresoft)" w:date="2025-04-17T10:25:00Z" w16du:dateUtc="2025-04-17T02:25:00Z">
            <w:r w:rsidRPr="5FA9EDE7" w:rsidDel="009B38E6">
              <w:rPr>
                <w:rStyle w:val="Hyperlink"/>
                <w:noProof/>
              </w:rPr>
              <w:delText>11</w:delText>
            </w:r>
          </w:del>
          <w:r w:rsidR="73FFAB54">
            <w:fldChar w:fldCharType="end"/>
          </w:r>
          <w:r>
            <w:fldChar w:fldCharType="end"/>
          </w:r>
        </w:p>
        <w:p w14:paraId="324AB8E6" w14:textId="783BBE3E" w:rsidR="00EE2168" w:rsidRDefault="5FA9EDE7" w:rsidP="5FA9EDE7">
          <w:pPr>
            <w:pStyle w:val="TOC2"/>
            <w:tabs>
              <w:tab w:val="right" w:leader="dot" w:pos="9345"/>
            </w:tabs>
            <w:rPr>
              <w:rStyle w:val="Hyperlink"/>
              <w:noProof/>
            </w:rPr>
          </w:pPr>
          <w:r>
            <w:fldChar w:fldCharType="begin"/>
          </w:r>
          <w:r>
            <w:instrText>HYPERLINK \l "_Toc2110067488" \h</w:instrText>
          </w:r>
          <w:r>
            <w:fldChar w:fldCharType="separate"/>
          </w:r>
          <w:r w:rsidRPr="5FA9EDE7">
            <w:rPr>
              <w:rStyle w:val="Hyperlink"/>
            </w:rPr>
            <w:t>Unit Design</w:t>
          </w:r>
          <w:r w:rsidR="73FFAB54">
            <w:tab/>
          </w:r>
          <w:r w:rsidR="73FFAB54">
            <w:fldChar w:fldCharType="begin"/>
          </w:r>
          <w:r w:rsidR="73FFAB54">
            <w:instrText>PAGEREF _Toc2110067488 \h</w:instrText>
          </w:r>
          <w:r w:rsidR="73FFAB54">
            <w:fldChar w:fldCharType="separate"/>
          </w:r>
          <w:ins w:id="15" w:author="Qijie Xue (Wicresoft)" w:date="2025-04-17T10:25:00Z" w16du:dateUtc="2025-04-17T02:25:00Z">
            <w:r w:rsidR="009B38E6">
              <w:rPr>
                <w:noProof/>
              </w:rPr>
              <w:t>15</w:t>
            </w:r>
          </w:ins>
          <w:del w:id="16" w:author="Qijie Xue (Wicresoft)" w:date="2025-04-17T10:25:00Z" w16du:dateUtc="2025-04-17T02:25:00Z">
            <w:r w:rsidRPr="5FA9EDE7" w:rsidDel="009B38E6">
              <w:rPr>
                <w:rStyle w:val="Hyperlink"/>
                <w:noProof/>
              </w:rPr>
              <w:delText>13</w:delText>
            </w:r>
          </w:del>
          <w:r w:rsidR="73FFAB54">
            <w:fldChar w:fldCharType="end"/>
          </w:r>
          <w:r>
            <w:fldChar w:fldCharType="end"/>
          </w:r>
        </w:p>
        <w:p w14:paraId="77A41922" w14:textId="26FE4FAE" w:rsidR="00EE2168" w:rsidRDefault="5FA9EDE7" w:rsidP="5FA9EDE7">
          <w:pPr>
            <w:pStyle w:val="TOC3"/>
            <w:tabs>
              <w:tab w:val="right" w:leader="dot" w:pos="9345"/>
            </w:tabs>
            <w:rPr>
              <w:rStyle w:val="Hyperlink"/>
              <w:noProof/>
            </w:rPr>
          </w:pPr>
          <w:r>
            <w:fldChar w:fldCharType="begin"/>
          </w:r>
          <w:r>
            <w:instrText>HYPERLINK \l "_Toc1361652334" \h</w:instrText>
          </w:r>
          <w:r>
            <w:fldChar w:fldCharType="separate"/>
          </w:r>
          <w:r w:rsidRPr="5FA9EDE7">
            <w:rPr>
              <w:rStyle w:val="Hyperlink"/>
            </w:rPr>
            <w:t>Conceptual Unit Design</w:t>
          </w:r>
          <w:r w:rsidR="73FFAB54">
            <w:tab/>
          </w:r>
          <w:r w:rsidR="73FFAB54">
            <w:fldChar w:fldCharType="begin"/>
          </w:r>
          <w:r w:rsidR="73FFAB54">
            <w:instrText>PAGEREF _Toc1361652334 \h</w:instrText>
          </w:r>
          <w:r w:rsidR="73FFAB54">
            <w:fldChar w:fldCharType="separate"/>
          </w:r>
          <w:ins w:id="17" w:author="Qijie Xue (Wicresoft)" w:date="2025-04-17T10:25:00Z" w16du:dateUtc="2025-04-17T02:25:00Z">
            <w:r w:rsidR="009B38E6">
              <w:rPr>
                <w:noProof/>
              </w:rPr>
              <w:t>15</w:t>
            </w:r>
          </w:ins>
          <w:del w:id="18" w:author="Qijie Xue (Wicresoft)" w:date="2025-04-17T10:25:00Z" w16du:dateUtc="2025-04-17T02:25:00Z">
            <w:r w:rsidRPr="5FA9EDE7" w:rsidDel="009B38E6">
              <w:rPr>
                <w:rStyle w:val="Hyperlink"/>
                <w:noProof/>
              </w:rPr>
              <w:delText>14</w:delText>
            </w:r>
          </w:del>
          <w:r w:rsidR="73FFAB54">
            <w:fldChar w:fldCharType="end"/>
          </w:r>
          <w:r>
            <w:fldChar w:fldCharType="end"/>
          </w:r>
        </w:p>
        <w:p w14:paraId="6D65156D" w14:textId="05438322" w:rsidR="00EE2168" w:rsidRDefault="5FA9EDE7" w:rsidP="5FA9EDE7">
          <w:pPr>
            <w:pStyle w:val="TOC3"/>
            <w:tabs>
              <w:tab w:val="right" w:leader="dot" w:pos="9345"/>
            </w:tabs>
            <w:rPr>
              <w:rStyle w:val="Hyperlink"/>
              <w:noProof/>
            </w:rPr>
          </w:pPr>
          <w:r>
            <w:fldChar w:fldCharType="begin"/>
          </w:r>
          <w:r>
            <w:instrText>HYPERLINK \l "_Toc669400650" \h</w:instrText>
          </w:r>
          <w:r>
            <w:fldChar w:fldCharType="separate"/>
          </w:r>
          <w:r w:rsidRPr="5FA9EDE7">
            <w:rPr>
              <w:rStyle w:val="Hyperlink"/>
            </w:rPr>
            <w:t>Exercise Unit Design</w:t>
          </w:r>
          <w:r w:rsidR="73FFAB54">
            <w:tab/>
          </w:r>
          <w:r w:rsidR="73FFAB54">
            <w:fldChar w:fldCharType="begin"/>
          </w:r>
          <w:r w:rsidR="73FFAB54">
            <w:instrText>PAGEREF _Toc669400650 \h</w:instrText>
          </w:r>
          <w:r w:rsidR="73FFAB54">
            <w:fldChar w:fldCharType="separate"/>
          </w:r>
          <w:ins w:id="19" w:author="Qijie Xue (Wicresoft)" w:date="2025-04-17T10:25:00Z" w16du:dateUtc="2025-04-17T02:25:00Z">
            <w:r w:rsidR="009B38E6">
              <w:rPr>
                <w:noProof/>
              </w:rPr>
              <w:t>23</w:t>
            </w:r>
          </w:ins>
          <w:del w:id="20" w:author="Qijie Xue (Wicresoft)" w:date="2025-04-17T10:25:00Z" w16du:dateUtc="2025-04-17T02:25:00Z">
            <w:r w:rsidRPr="5FA9EDE7" w:rsidDel="009B38E6">
              <w:rPr>
                <w:rStyle w:val="Hyperlink"/>
                <w:noProof/>
              </w:rPr>
              <w:delText>22</w:delText>
            </w:r>
          </w:del>
          <w:r w:rsidR="73FFAB54">
            <w:fldChar w:fldCharType="end"/>
          </w:r>
          <w:r>
            <w:fldChar w:fldCharType="end"/>
          </w:r>
        </w:p>
        <w:p w14:paraId="59F3DBF9" w14:textId="0A0A5651" w:rsidR="00EE2168" w:rsidRDefault="5FA9EDE7" w:rsidP="5FA9EDE7">
          <w:pPr>
            <w:pStyle w:val="TOC3"/>
            <w:tabs>
              <w:tab w:val="right" w:leader="dot" w:pos="9345"/>
            </w:tabs>
            <w:rPr>
              <w:rStyle w:val="Hyperlink"/>
              <w:noProof/>
            </w:rPr>
          </w:pPr>
          <w:r>
            <w:fldChar w:fldCharType="begin"/>
          </w:r>
          <w:r>
            <w:instrText>HYPERLINK \l "_Toc2121783201" \h</w:instrText>
          </w:r>
          <w:r>
            <w:fldChar w:fldCharType="separate"/>
          </w:r>
          <w:r w:rsidRPr="5FA9EDE7">
            <w:rPr>
              <w:rStyle w:val="Hyperlink"/>
            </w:rPr>
            <w:t>Supplemental Unit Design</w:t>
          </w:r>
          <w:r w:rsidR="73FFAB54">
            <w:tab/>
          </w:r>
          <w:r w:rsidR="73FFAB54">
            <w:fldChar w:fldCharType="begin"/>
          </w:r>
          <w:r w:rsidR="73FFAB54">
            <w:instrText>PAGEREF _Toc2121783201 \h</w:instrText>
          </w:r>
          <w:r w:rsidR="73FFAB54">
            <w:fldChar w:fldCharType="separate"/>
          </w:r>
          <w:ins w:id="21" w:author="Qijie Xue (Wicresoft)" w:date="2025-04-17T10:25:00Z" w16du:dateUtc="2025-04-17T02:25:00Z">
            <w:r w:rsidR="009B38E6">
              <w:rPr>
                <w:noProof/>
              </w:rPr>
              <w:t>30</w:t>
            </w:r>
          </w:ins>
          <w:del w:id="22" w:author="Qijie Xue (Wicresoft)" w:date="2025-04-17T10:25:00Z" w16du:dateUtc="2025-04-17T02:25:00Z">
            <w:r w:rsidRPr="5FA9EDE7" w:rsidDel="009B38E6">
              <w:rPr>
                <w:rStyle w:val="Hyperlink"/>
                <w:noProof/>
              </w:rPr>
              <w:delText>29</w:delText>
            </w:r>
          </w:del>
          <w:r w:rsidR="73FFAB54">
            <w:fldChar w:fldCharType="end"/>
          </w:r>
          <w:r>
            <w:fldChar w:fldCharType="end"/>
          </w:r>
        </w:p>
        <w:p w14:paraId="7B4AD684" w14:textId="499E2649" w:rsidR="00EE2168" w:rsidRDefault="5FA9EDE7" w:rsidP="5FA9EDE7">
          <w:pPr>
            <w:pStyle w:val="TOC2"/>
            <w:tabs>
              <w:tab w:val="right" w:leader="dot" w:pos="9345"/>
            </w:tabs>
            <w:rPr>
              <w:rStyle w:val="Hyperlink"/>
              <w:noProof/>
            </w:rPr>
          </w:pPr>
          <w:r>
            <w:fldChar w:fldCharType="begin"/>
          </w:r>
          <w:r>
            <w:instrText>HYPERLINK \l "_Toc519845835" \h</w:instrText>
          </w:r>
          <w:r>
            <w:fldChar w:fldCharType="separate"/>
          </w:r>
          <w:r w:rsidRPr="5FA9EDE7">
            <w:rPr>
              <w:rStyle w:val="Hyperlink"/>
            </w:rPr>
            <w:t>Content Refine</w:t>
          </w:r>
          <w:r w:rsidR="73FFAB54">
            <w:tab/>
          </w:r>
          <w:r w:rsidR="73FFAB54">
            <w:fldChar w:fldCharType="begin"/>
          </w:r>
          <w:r w:rsidR="73FFAB54">
            <w:instrText>PAGEREF _Toc519845835 \h</w:instrText>
          </w:r>
          <w:r w:rsidR="73FFAB54">
            <w:fldChar w:fldCharType="separate"/>
          </w:r>
          <w:ins w:id="23" w:author="Qijie Xue (Wicresoft)" w:date="2025-04-17T10:25:00Z" w16du:dateUtc="2025-04-17T02:25:00Z">
            <w:r w:rsidR="009B38E6">
              <w:rPr>
                <w:noProof/>
              </w:rPr>
              <w:t>32</w:t>
            </w:r>
          </w:ins>
          <w:del w:id="24" w:author="Qijie Xue (Wicresoft)" w:date="2025-04-17T10:25:00Z" w16du:dateUtc="2025-04-17T02:25:00Z">
            <w:r w:rsidRPr="5FA9EDE7" w:rsidDel="009B38E6">
              <w:rPr>
                <w:rStyle w:val="Hyperlink"/>
                <w:noProof/>
              </w:rPr>
              <w:delText>31</w:delText>
            </w:r>
          </w:del>
          <w:r w:rsidR="73FFAB54">
            <w:fldChar w:fldCharType="end"/>
          </w:r>
          <w:r>
            <w:fldChar w:fldCharType="end"/>
          </w:r>
        </w:p>
        <w:p w14:paraId="011477D9" w14:textId="532F9596" w:rsidR="00EE2168" w:rsidRDefault="5FA9EDE7" w:rsidP="5FA9EDE7">
          <w:pPr>
            <w:pStyle w:val="TOC3"/>
            <w:tabs>
              <w:tab w:val="right" w:leader="dot" w:pos="9345"/>
            </w:tabs>
            <w:rPr>
              <w:rStyle w:val="Hyperlink"/>
              <w:noProof/>
            </w:rPr>
          </w:pPr>
          <w:r>
            <w:fldChar w:fldCharType="begin"/>
          </w:r>
          <w:r>
            <w:instrText>HYPERLINK \l "_Toc79962868" \h</w:instrText>
          </w:r>
          <w:r>
            <w:fldChar w:fldCharType="separate"/>
          </w:r>
          <w:r w:rsidRPr="5FA9EDE7">
            <w:rPr>
              <w:rStyle w:val="Hyperlink"/>
            </w:rPr>
            <w:t>Content Refine Assistant</w:t>
          </w:r>
          <w:r w:rsidR="73FFAB54">
            <w:tab/>
          </w:r>
          <w:r w:rsidR="73FFAB54">
            <w:fldChar w:fldCharType="begin"/>
          </w:r>
          <w:r w:rsidR="73FFAB54">
            <w:instrText>PAGEREF _Toc79962868 \h</w:instrText>
          </w:r>
          <w:r w:rsidR="73FFAB54">
            <w:fldChar w:fldCharType="separate"/>
          </w:r>
          <w:ins w:id="25" w:author="Qijie Xue (Wicresoft)" w:date="2025-04-17T10:25:00Z" w16du:dateUtc="2025-04-17T02:25:00Z">
            <w:r w:rsidR="009B38E6">
              <w:rPr>
                <w:noProof/>
              </w:rPr>
              <w:t>32</w:t>
            </w:r>
          </w:ins>
          <w:del w:id="26" w:author="Qijie Xue (Wicresoft)" w:date="2025-04-17T10:25:00Z" w16du:dateUtc="2025-04-17T02:25:00Z">
            <w:r w:rsidRPr="5FA9EDE7" w:rsidDel="009B38E6">
              <w:rPr>
                <w:rStyle w:val="Hyperlink"/>
                <w:noProof/>
              </w:rPr>
              <w:delText>31</w:delText>
            </w:r>
          </w:del>
          <w:r w:rsidR="73FFAB54">
            <w:fldChar w:fldCharType="end"/>
          </w:r>
          <w:r>
            <w:fldChar w:fldCharType="end"/>
          </w:r>
        </w:p>
        <w:p w14:paraId="094676E8" w14:textId="638A77E0" w:rsidR="00EE2168" w:rsidRDefault="5FA9EDE7" w:rsidP="5FA9EDE7">
          <w:pPr>
            <w:pStyle w:val="TOC3"/>
            <w:tabs>
              <w:tab w:val="right" w:leader="dot" w:pos="9345"/>
            </w:tabs>
            <w:rPr>
              <w:rStyle w:val="Hyperlink"/>
              <w:noProof/>
            </w:rPr>
          </w:pPr>
          <w:r>
            <w:fldChar w:fldCharType="begin"/>
          </w:r>
          <w:r>
            <w:instrText>HYPERLINK \l "_Toc114756920" \h</w:instrText>
          </w:r>
          <w:r>
            <w:fldChar w:fldCharType="separate"/>
          </w:r>
          <w:r w:rsidRPr="5FA9EDE7">
            <w:rPr>
              <w:rStyle w:val="Hyperlink"/>
            </w:rPr>
            <w:t>Add content</w:t>
          </w:r>
          <w:r w:rsidR="73FFAB54">
            <w:tab/>
          </w:r>
          <w:r w:rsidR="73FFAB54">
            <w:fldChar w:fldCharType="begin"/>
          </w:r>
          <w:r w:rsidR="73FFAB54">
            <w:instrText>PAGEREF _Toc114756920 \h</w:instrText>
          </w:r>
          <w:r w:rsidR="73FFAB54">
            <w:fldChar w:fldCharType="separate"/>
          </w:r>
          <w:ins w:id="27" w:author="Qijie Xue (Wicresoft)" w:date="2025-04-17T10:25:00Z" w16du:dateUtc="2025-04-17T02:25:00Z">
            <w:r w:rsidR="009B38E6">
              <w:rPr>
                <w:noProof/>
              </w:rPr>
              <w:t>33</w:t>
            </w:r>
          </w:ins>
          <w:del w:id="28" w:author="Qijie Xue (Wicresoft)" w:date="2025-04-17T10:25:00Z" w16du:dateUtc="2025-04-17T02:25:00Z">
            <w:r w:rsidRPr="5FA9EDE7" w:rsidDel="009B38E6">
              <w:rPr>
                <w:rStyle w:val="Hyperlink"/>
                <w:noProof/>
              </w:rPr>
              <w:delText>31</w:delText>
            </w:r>
          </w:del>
          <w:r w:rsidR="73FFAB54">
            <w:fldChar w:fldCharType="end"/>
          </w:r>
          <w:r>
            <w:fldChar w:fldCharType="end"/>
          </w:r>
        </w:p>
        <w:p w14:paraId="6F4C6929" w14:textId="5225CB27" w:rsidR="00EE2168" w:rsidRDefault="5FA9EDE7" w:rsidP="5FA9EDE7">
          <w:pPr>
            <w:pStyle w:val="TOC3"/>
            <w:tabs>
              <w:tab w:val="right" w:leader="dot" w:pos="9345"/>
            </w:tabs>
            <w:rPr>
              <w:rStyle w:val="Hyperlink"/>
              <w:noProof/>
            </w:rPr>
          </w:pPr>
          <w:r>
            <w:fldChar w:fldCharType="begin"/>
          </w:r>
          <w:r>
            <w:instrText>HYPERLINK \l "_Toc308489605" \h</w:instrText>
          </w:r>
          <w:r>
            <w:fldChar w:fldCharType="separate"/>
          </w:r>
          <w:r w:rsidRPr="5FA9EDE7">
            <w:rPr>
              <w:rStyle w:val="Hyperlink"/>
            </w:rPr>
            <w:t>Refine select content</w:t>
          </w:r>
          <w:r w:rsidR="73FFAB54">
            <w:tab/>
          </w:r>
          <w:r w:rsidR="73FFAB54">
            <w:fldChar w:fldCharType="begin"/>
          </w:r>
          <w:r w:rsidR="73FFAB54">
            <w:instrText>PAGEREF _Toc308489605 \h</w:instrText>
          </w:r>
          <w:r w:rsidR="73FFAB54">
            <w:fldChar w:fldCharType="separate"/>
          </w:r>
          <w:ins w:id="29" w:author="Qijie Xue (Wicresoft)" w:date="2025-04-17T10:25:00Z" w16du:dateUtc="2025-04-17T02:25:00Z">
            <w:r w:rsidR="009B38E6">
              <w:rPr>
                <w:noProof/>
              </w:rPr>
              <w:t>38</w:t>
            </w:r>
          </w:ins>
          <w:del w:id="30" w:author="Qijie Xue (Wicresoft)" w:date="2025-04-17T10:25:00Z" w16du:dateUtc="2025-04-17T02:25:00Z">
            <w:r w:rsidRPr="5FA9EDE7" w:rsidDel="009B38E6">
              <w:rPr>
                <w:rStyle w:val="Hyperlink"/>
                <w:noProof/>
              </w:rPr>
              <w:delText>36</w:delText>
            </w:r>
          </w:del>
          <w:r w:rsidR="73FFAB54">
            <w:fldChar w:fldCharType="end"/>
          </w:r>
          <w:r>
            <w:fldChar w:fldCharType="end"/>
          </w:r>
        </w:p>
        <w:p w14:paraId="616B4F27" w14:textId="0EEF7DE6" w:rsidR="00EE2168" w:rsidRDefault="5FA9EDE7" w:rsidP="5FA9EDE7">
          <w:pPr>
            <w:pStyle w:val="TOC3"/>
            <w:tabs>
              <w:tab w:val="right" w:leader="dot" w:pos="9345"/>
            </w:tabs>
            <w:rPr>
              <w:rStyle w:val="Hyperlink"/>
              <w:noProof/>
            </w:rPr>
          </w:pPr>
          <w:r>
            <w:fldChar w:fldCharType="begin"/>
          </w:r>
          <w:r>
            <w:instrText>HYPERLINK \l "_Toc632354884" \h</w:instrText>
          </w:r>
          <w:r>
            <w:fldChar w:fldCharType="separate"/>
          </w:r>
          <w:r w:rsidRPr="5FA9EDE7">
            <w:rPr>
              <w:rStyle w:val="Hyperlink"/>
            </w:rPr>
            <w:t>Clean Unused Images</w:t>
          </w:r>
          <w:r w:rsidR="73FFAB54">
            <w:tab/>
          </w:r>
          <w:r w:rsidR="73FFAB54">
            <w:fldChar w:fldCharType="begin"/>
          </w:r>
          <w:r w:rsidR="73FFAB54">
            <w:instrText>PAGEREF _Toc632354884 \h</w:instrText>
          </w:r>
          <w:r w:rsidR="73FFAB54">
            <w:fldChar w:fldCharType="separate"/>
          </w:r>
          <w:ins w:id="31" w:author="Qijie Xue (Wicresoft)" w:date="2025-04-17T10:25:00Z" w16du:dateUtc="2025-04-17T02:25:00Z">
            <w:r w:rsidR="009B38E6">
              <w:rPr>
                <w:noProof/>
              </w:rPr>
              <w:t>40</w:t>
            </w:r>
          </w:ins>
          <w:del w:id="32" w:author="Qijie Xue (Wicresoft)" w:date="2025-04-17T10:25:00Z" w16du:dateUtc="2025-04-17T02:25:00Z">
            <w:r w:rsidRPr="5FA9EDE7" w:rsidDel="009B38E6">
              <w:rPr>
                <w:rStyle w:val="Hyperlink"/>
                <w:noProof/>
              </w:rPr>
              <w:delText>39</w:delText>
            </w:r>
          </w:del>
          <w:r w:rsidR="73FFAB54">
            <w:fldChar w:fldCharType="end"/>
          </w:r>
          <w:r>
            <w:fldChar w:fldCharType="end"/>
          </w:r>
        </w:p>
        <w:p w14:paraId="6CC87A22" w14:textId="14BD9528" w:rsidR="00EE2168" w:rsidRDefault="5FA9EDE7" w:rsidP="5FA9EDE7">
          <w:pPr>
            <w:pStyle w:val="TOC3"/>
            <w:tabs>
              <w:tab w:val="right" w:leader="dot" w:pos="9345"/>
            </w:tabs>
            <w:rPr>
              <w:rStyle w:val="Hyperlink"/>
              <w:noProof/>
            </w:rPr>
          </w:pPr>
          <w:r>
            <w:fldChar w:fldCharType="begin"/>
          </w:r>
          <w:r>
            <w:instrText>HYPERLINK \l "_Toc1324007510" \h</w:instrText>
          </w:r>
          <w:r>
            <w:fldChar w:fldCharType="separate"/>
          </w:r>
          <w:r w:rsidRPr="5FA9EDE7">
            <w:rPr>
              <w:rStyle w:val="Hyperlink"/>
            </w:rPr>
            <w:t>Boost Acrolinx</w:t>
          </w:r>
          <w:r w:rsidR="73FFAB54">
            <w:tab/>
          </w:r>
          <w:r w:rsidR="73FFAB54">
            <w:fldChar w:fldCharType="begin"/>
          </w:r>
          <w:r w:rsidR="73FFAB54">
            <w:instrText>PAGEREF _Toc1324007510 \h</w:instrText>
          </w:r>
          <w:r w:rsidR="73FFAB54">
            <w:fldChar w:fldCharType="separate"/>
          </w:r>
          <w:ins w:id="33" w:author="Qijie Xue (Wicresoft)" w:date="2025-04-17T10:25:00Z" w16du:dateUtc="2025-04-17T02:25:00Z">
            <w:r w:rsidR="009B38E6">
              <w:rPr>
                <w:noProof/>
              </w:rPr>
              <w:t>41</w:t>
            </w:r>
          </w:ins>
          <w:del w:id="34" w:author="Qijie Xue (Wicresoft)" w:date="2025-04-17T10:25:00Z" w16du:dateUtc="2025-04-17T02:25:00Z">
            <w:r w:rsidRPr="5FA9EDE7" w:rsidDel="009B38E6">
              <w:rPr>
                <w:rStyle w:val="Hyperlink"/>
                <w:noProof/>
              </w:rPr>
              <w:delText>40</w:delText>
            </w:r>
          </w:del>
          <w:r w:rsidR="73FFAB54">
            <w:fldChar w:fldCharType="end"/>
          </w:r>
          <w:r>
            <w:fldChar w:fldCharType="end"/>
          </w:r>
        </w:p>
        <w:p w14:paraId="62026AED" w14:textId="480FE6A3" w:rsidR="00EE2168" w:rsidRDefault="5FA9EDE7" w:rsidP="5FA9EDE7">
          <w:pPr>
            <w:pStyle w:val="TOC3"/>
            <w:tabs>
              <w:tab w:val="right" w:leader="dot" w:pos="9345"/>
            </w:tabs>
            <w:rPr>
              <w:rStyle w:val="Hyperlink"/>
              <w:noProof/>
            </w:rPr>
          </w:pPr>
          <w:r>
            <w:fldChar w:fldCharType="begin"/>
          </w:r>
          <w:r>
            <w:instrText>HYPERLINK \l "_Toc331341348" \h</w:instrText>
          </w:r>
          <w:r>
            <w:fldChar w:fldCharType="separate"/>
          </w:r>
          <w:r w:rsidRPr="5FA9EDE7">
            <w:rPr>
              <w:rStyle w:val="Hyperlink"/>
            </w:rPr>
            <w:t>Create MS Learn Image Tag</w:t>
          </w:r>
          <w:r w:rsidR="73FFAB54">
            <w:tab/>
          </w:r>
          <w:r w:rsidR="73FFAB54">
            <w:fldChar w:fldCharType="begin"/>
          </w:r>
          <w:r w:rsidR="73FFAB54">
            <w:instrText>PAGEREF _Toc331341348 \h</w:instrText>
          </w:r>
          <w:r w:rsidR="73FFAB54">
            <w:fldChar w:fldCharType="separate"/>
          </w:r>
          <w:ins w:id="35" w:author="Qijie Xue (Wicresoft)" w:date="2025-04-17T10:25:00Z" w16du:dateUtc="2025-04-17T02:25:00Z">
            <w:r w:rsidR="009B38E6">
              <w:rPr>
                <w:noProof/>
              </w:rPr>
              <w:t>42</w:t>
            </w:r>
          </w:ins>
          <w:del w:id="36" w:author="Qijie Xue (Wicresoft)" w:date="2025-04-17T10:25:00Z" w16du:dateUtc="2025-04-17T02:25:00Z">
            <w:r w:rsidRPr="5FA9EDE7" w:rsidDel="009B38E6">
              <w:rPr>
                <w:rStyle w:val="Hyperlink"/>
                <w:noProof/>
              </w:rPr>
              <w:delText>41</w:delText>
            </w:r>
          </w:del>
          <w:r w:rsidR="73FFAB54">
            <w:fldChar w:fldCharType="end"/>
          </w:r>
          <w:r>
            <w:fldChar w:fldCharType="end"/>
          </w:r>
        </w:p>
        <w:p w14:paraId="11CCFA9D" w14:textId="250FE384" w:rsidR="00EE2168" w:rsidRDefault="5FA9EDE7" w:rsidP="5FA9EDE7">
          <w:pPr>
            <w:pStyle w:val="TOC3"/>
            <w:tabs>
              <w:tab w:val="right" w:leader="dot" w:pos="9345"/>
            </w:tabs>
            <w:rPr>
              <w:rStyle w:val="Hyperlink"/>
              <w:noProof/>
            </w:rPr>
          </w:pPr>
          <w:r>
            <w:fldChar w:fldCharType="begin"/>
          </w:r>
          <w:r>
            <w:instrText>HYPERLINK \l "_Toc1607761979" \h</w:instrText>
          </w:r>
          <w:r>
            <w:fldChar w:fldCharType="separate"/>
          </w:r>
          <w:r w:rsidRPr="5FA9EDE7">
            <w:rPr>
              <w:rStyle w:val="Hyperlink"/>
            </w:rPr>
            <w:t>Update to bullet list</w:t>
          </w:r>
          <w:r w:rsidR="73FFAB54">
            <w:tab/>
          </w:r>
          <w:r w:rsidR="73FFAB54">
            <w:fldChar w:fldCharType="begin"/>
          </w:r>
          <w:r w:rsidR="73FFAB54">
            <w:instrText>PAGEREF _Toc1607761979 \h</w:instrText>
          </w:r>
          <w:r w:rsidR="73FFAB54">
            <w:fldChar w:fldCharType="separate"/>
          </w:r>
          <w:ins w:id="37" w:author="Qijie Xue (Wicresoft)" w:date="2025-04-17T10:25:00Z" w16du:dateUtc="2025-04-17T02:25:00Z">
            <w:r w:rsidR="009B38E6">
              <w:rPr>
                <w:noProof/>
              </w:rPr>
              <w:t>44</w:t>
            </w:r>
          </w:ins>
          <w:del w:id="38" w:author="Qijie Xue (Wicresoft)" w:date="2025-04-17T10:25:00Z" w16du:dateUtc="2025-04-17T02:25:00Z">
            <w:r w:rsidRPr="5FA9EDE7" w:rsidDel="009B38E6">
              <w:rPr>
                <w:rStyle w:val="Hyperlink"/>
                <w:noProof/>
              </w:rPr>
              <w:delText>42</w:delText>
            </w:r>
          </w:del>
          <w:r w:rsidR="73FFAB54">
            <w:fldChar w:fldCharType="end"/>
          </w:r>
          <w:r>
            <w:fldChar w:fldCharType="end"/>
          </w:r>
        </w:p>
        <w:p w14:paraId="7FB71DD1" w14:textId="6D9812CC" w:rsidR="00EE2168" w:rsidRDefault="5FA9EDE7" w:rsidP="5FA9EDE7">
          <w:pPr>
            <w:pStyle w:val="TOC3"/>
            <w:tabs>
              <w:tab w:val="right" w:leader="dot" w:pos="9345"/>
            </w:tabs>
            <w:rPr>
              <w:rStyle w:val="Hyperlink"/>
              <w:noProof/>
            </w:rPr>
          </w:pPr>
          <w:r>
            <w:fldChar w:fldCharType="begin"/>
          </w:r>
          <w:r>
            <w:instrText>HYPERLINK \l "_Toc157795464" \h</w:instrText>
          </w:r>
          <w:r>
            <w:fldChar w:fldCharType="separate"/>
          </w:r>
          <w:r w:rsidRPr="5FA9EDE7">
            <w:rPr>
              <w:rStyle w:val="Hyperlink"/>
            </w:rPr>
            <w:t>Update to Numbering list</w:t>
          </w:r>
          <w:r w:rsidR="73FFAB54">
            <w:tab/>
          </w:r>
          <w:r w:rsidR="73FFAB54">
            <w:fldChar w:fldCharType="begin"/>
          </w:r>
          <w:r w:rsidR="73FFAB54">
            <w:instrText>PAGEREF _Toc157795464 \h</w:instrText>
          </w:r>
          <w:r w:rsidR="73FFAB54">
            <w:fldChar w:fldCharType="separate"/>
          </w:r>
          <w:ins w:id="39" w:author="Qijie Xue (Wicresoft)" w:date="2025-04-17T10:25:00Z" w16du:dateUtc="2025-04-17T02:25:00Z">
            <w:r w:rsidR="009B38E6">
              <w:rPr>
                <w:noProof/>
              </w:rPr>
              <w:t>45</w:t>
            </w:r>
          </w:ins>
          <w:del w:id="40" w:author="Qijie Xue (Wicresoft)" w:date="2025-04-17T10:25:00Z" w16du:dateUtc="2025-04-17T02:25:00Z">
            <w:r w:rsidRPr="5FA9EDE7" w:rsidDel="009B38E6">
              <w:rPr>
                <w:rStyle w:val="Hyperlink"/>
                <w:noProof/>
              </w:rPr>
              <w:delText>43</w:delText>
            </w:r>
          </w:del>
          <w:r w:rsidR="73FFAB54">
            <w:fldChar w:fldCharType="end"/>
          </w:r>
          <w:r>
            <w:fldChar w:fldCharType="end"/>
          </w:r>
        </w:p>
        <w:p w14:paraId="2EFFD164" w14:textId="7E15FFC3" w:rsidR="00EE2168" w:rsidRDefault="5FA9EDE7" w:rsidP="5FA9EDE7">
          <w:pPr>
            <w:pStyle w:val="TOC2"/>
            <w:tabs>
              <w:tab w:val="right" w:leader="dot" w:pos="9345"/>
            </w:tabs>
            <w:rPr>
              <w:rStyle w:val="Hyperlink"/>
              <w:noProof/>
            </w:rPr>
          </w:pPr>
          <w:r>
            <w:fldChar w:fldCharType="begin"/>
          </w:r>
          <w:r>
            <w:instrText>HYPERLINK \l "_Toc1732846819" \h</w:instrText>
          </w:r>
          <w:r>
            <w:fldChar w:fldCharType="separate"/>
          </w:r>
          <w:r w:rsidRPr="5FA9EDE7">
            <w:rPr>
              <w:rStyle w:val="Hyperlink"/>
            </w:rPr>
            <w:t>Update Pub2Learn/Direct Publishing Module</w:t>
          </w:r>
          <w:r w:rsidR="73FFAB54">
            <w:tab/>
          </w:r>
          <w:r w:rsidR="73FFAB54">
            <w:fldChar w:fldCharType="begin"/>
          </w:r>
          <w:r w:rsidR="73FFAB54">
            <w:instrText>PAGEREF _Toc1732846819 \h</w:instrText>
          </w:r>
          <w:r w:rsidR="73FFAB54">
            <w:fldChar w:fldCharType="separate"/>
          </w:r>
          <w:ins w:id="41" w:author="Qijie Xue (Wicresoft)" w:date="2025-04-17T10:25:00Z" w16du:dateUtc="2025-04-17T02:25:00Z">
            <w:r w:rsidR="009B38E6">
              <w:rPr>
                <w:noProof/>
              </w:rPr>
              <w:t>46</w:t>
            </w:r>
          </w:ins>
          <w:del w:id="42" w:author="Qijie Xue (Wicresoft)" w:date="2025-04-17T10:25:00Z" w16du:dateUtc="2025-04-17T02:25:00Z">
            <w:r w:rsidRPr="5FA9EDE7" w:rsidDel="009B38E6">
              <w:rPr>
                <w:rStyle w:val="Hyperlink"/>
                <w:noProof/>
              </w:rPr>
              <w:delText>44</w:delText>
            </w:r>
          </w:del>
          <w:r w:rsidR="73FFAB54">
            <w:fldChar w:fldCharType="end"/>
          </w:r>
          <w:r>
            <w:fldChar w:fldCharType="end"/>
          </w:r>
        </w:p>
        <w:p w14:paraId="2710A38D" w14:textId="2D01CC29" w:rsidR="00EE2168" w:rsidRDefault="5FA9EDE7" w:rsidP="5FA9EDE7">
          <w:pPr>
            <w:pStyle w:val="TOC3"/>
            <w:tabs>
              <w:tab w:val="right" w:leader="dot" w:pos="9345"/>
            </w:tabs>
            <w:rPr>
              <w:rStyle w:val="Hyperlink"/>
              <w:noProof/>
            </w:rPr>
          </w:pPr>
          <w:r>
            <w:fldChar w:fldCharType="begin"/>
          </w:r>
          <w:r>
            <w:instrText>HYPERLINK \l "_Toc185091615" \h</w:instrText>
          </w:r>
          <w:r>
            <w:fldChar w:fldCharType="separate"/>
          </w:r>
          <w:r w:rsidRPr="5FA9EDE7">
            <w:rPr>
              <w:rStyle w:val="Hyperlink"/>
            </w:rPr>
            <w:t>Update Pub2Learn Module</w:t>
          </w:r>
          <w:r w:rsidR="73FFAB54">
            <w:tab/>
          </w:r>
          <w:r w:rsidR="73FFAB54">
            <w:fldChar w:fldCharType="begin"/>
          </w:r>
          <w:r w:rsidR="73FFAB54">
            <w:instrText>PAGEREF _Toc185091615 \h</w:instrText>
          </w:r>
          <w:r w:rsidR="73FFAB54">
            <w:fldChar w:fldCharType="separate"/>
          </w:r>
          <w:ins w:id="43" w:author="Qijie Xue (Wicresoft)" w:date="2025-04-17T10:25:00Z" w16du:dateUtc="2025-04-17T02:25:00Z">
            <w:r w:rsidR="009B38E6">
              <w:rPr>
                <w:noProof/>
              </w:rPr>
              <w:t>46</w:t>
            </w:r>
          </w:ins>
          <w:del w:id="44" w:author="Qijie Xue (Wicresoft)" w:date="2025-04-17T10:25:00Z" w16du:dateUtc="2025-04-17T02:25:00Z">
            <w:r w:rsidRPr="5FA9EDE7" w:rsidDel="009B38E6">
              <w:rPr>
                <w:rStyle w:val="Hyperlink"/>
                <w:noProof/>
              </w:rPr>
              <w:delText>45</w:delText>
            </w:r>
          </w:del>
          <w:r w:rsidR="73FFAB54">
            <w:fldChar w:fldCharType="end"/>
          </w:r>
          <w:r>
            <w:fldChar w:fldCharType="end"/>
          </w:r>
        </w:p>
        <w:p w14:paraId="445F10DE" w14:textId="3901FF29" w:rsidR="00EE2168" w:rsidRDefault="5FA9EDE7" w:rsidP="5FA9EDE7">
          <w:pPr>
            <w:pStyle w:val="TOC3"/>
            <w:tabs>
              <w:tab w:val="right" w:leader="dot" w:pos="9345"/>
            </w:tabs>
            <w:rPr>
              <w:rStyle w:val="Hyperlink"/>
              <w:noProof/>
            </w:rPr>
          </w:pPr>
          <w:r>
            <w:fldChar w:fldCharType="begin"/>
          </w:r>
          <w:r>
            <w:instrText>HYPERLINK \l "_Toc321987971" \h</w:instrText>
          </w:r>
          <w:r>
            <w:fldChar w:fldCharType="separate"/>
          </w:r>
          <w:r w:rsidRPr="5FA9EDE7">
            <w:rPr>
              <w:rStyle w:val="Hyperlink"/>
            </w:rPr>
            <w:t>Update Direct Publishing Module</w:t>
          </w:r>
          <w:r w:rsidR="73FFAB54">
            <w:tab/>
          </w:r>
          <w:r w:rsidR="73FFAB54">
            <w:fldChar w:fldCharType="begin"/>
          </w:r>
          <w:r w:rsidR="73FFAB54">
            <w:instrText>PAGEREF _Toc321987971 \h</w:instrText>
          </w:r>
          <w:r w:rsidR="73FFAB54">
            <w:fldChar w:fldCharType="separate"/>
          </w:r>
          <w:ins w:id="45" w:author="Qijie Xue (Wicresoft)" w:date="2025-04-17T10:25:00Z" w16du:dateUtc="2025-04-17T02:25:00Z">
            <w:r w:rsidR="009B38E6">
              <w:rPr>
                <w:noProof/>
              </w:rPr>
              <w:t>50</w:t>
            </w:r>
          </w:ins>
          <w:del w:id="46" w:author="Qijie Xue (Wicresoft)" w:date="2025-04-17T10:25:00Z" w16du:dateUtc="2025-04-17T02:25:00Z">
            <w:r w:rsidRPr="5FA9EDE7" w:rsidDel="009B38E6">
              <w:rPr>
                <w:rStyle w:val="Hyperlink"/>
                <w:noProof/>
              </w:rPr>
              <w:delText>48</w:delText>
            </w:r>
          </w:del>
          <w:r w:rsidR="73FFAB54">
            <w:fldChar w:fldCharType="end"/>
          </w:r>
          <w:r>
            <w:fldChar w:fldCharType="end"/>
          </w:r>
        </w:p>
        <w:p w14:paraId="0E16FAC7" w14:textId="1CA69F90" w:rsidR="00EE2168" w:rsidRDefault="5FA9EDE7" w:rsidP="5FA9EDE7">
          <w:pPr>
            <w:pStyle w:val="TOC2"/>
            <w:tabs>
              <w:tab w:val="right" w:leader="dot" w:pos="9345"/>
            </w:tabs>
            <w:rPr>
              <w:rStyle w:val="Hyperlink"/>
              <w:noProof/>
            </w:rPr>
          </w:pPr>
          <w:r>
            <w:fldChar w:fldCharType="begin"/>
          </w:r>
          <w:r>
            <w:instrText>HYPERLINK \l "_Toc838102614" \h</w:instrText>
          </w:r>
          <w:r>
            <w:fldChar w:fldCharType="separate"/>
          </w:r>
          <w:r w:rsidRPr="5FA9EDE7">
            <w:rPr>
              <w:rStyle w:val="Hyperlink"/>
            </w:rPr>
            <w:t>Best Practice</w:t>
          </w:r>
          <w:r w:rsidR="73FFAB54">
            <w:tab/>
          </w:r>
          <w:r w:rsidR="73FFAB54">
            <w:fldChar w:fldCharType="begin"/>
          </w:r>
          <w:r w:rsidR="73FFAB54">
            <w:instrText>PAGEREF _Toc838102614 \h</w:instrText>
          </w:r>
          <w:r w:rsidR="73FFAB54">
            <w:fldChar w:fldCharType="separate"/>
          </w:r>
          <w:ins w:id="47" w:author="Qijie Xue (Wicresoft)" w:date="2025-04-17T10:25:00Z" w16du:dateUtc="2025-04-17T02:25:00Z">
            <w:r w:rsidR="009B38E6">
              <w:rPr>
                <w:noProof/>
              </w:rPr>
              <w:t>53</w:t>
            </w:r>
          </w:ins>
          <w:del w:id="48" w:author="Qijie Xue (Wicresoft)" w:date="2025-04-17T10:25:00Z" w16du:dateUtc="2025-04-17T02:25:00Z">
            <w:r w:rsidRPr="5FA9EDE7" w:rsidDel="009B38E6">
              <w:rPr>
                <w:rStyle w:val="Hyperlink"/>
                <w:noProof/>
              </w:rPr>
              <w:delText>51</w:delText>
            </w:r>
          </w:del>
          <w:r w:rsidR="73FFAB54">
            <w:fldChar w:fldCharType="end"/>
          </w:r>
          <w:r>
            <w:fldChar w:fldCharType="end"/>
          </w:r>
        </w:p>
        <w:p w14:paraId="229F6DE0" w14:textId="3F441EB8" w:rsidR="00EE2168" w:rsidRDefault="5FA9EDE7" w:rsidP="5FA9EDE7">
          <w:pPr>
            <w:pStyle w:val="TOC2"/>
            <w:tabs>
              <w:tab w:val="right" w:leader="dot" w:pos="9345"/>
            </w:tabs>
            <w:rPr>
              <w:rStyle w:val="Hyperlink"/>
              <w:noProof/>
            </w:rPr>
          </w:pPr>
          <w:r>
            <w:fldChar w:fldCharType="begin"/>
          </w:r>
          <w:r>
            <w:instrText>HYPERLINK \l "_Toc1115961037" \h</w:instrText>
          </w:r>
          <w:r>
            <w:fldChar w:fldCharType="separate"/>
          </w:r>
          <w:r w:rsidRPr="5FA9EDE7">
            <w:rPr>
              <w:rStyle w:val="Hyperlink"/>
            </w:rPr>
            <w:t>Troubleshooting</w:t>
          </w:r>
          <w:r w:rsidR="73FFAB54">
            <w:tab/>
          </w:r>
          <w:r w:rsidR="73FFAB54">
            <w:fldChar w:fldCharType="begin"/>
          </w:r>
          <w:r w:rsidR="73FFAB54">
            <w:instrText>PAGEREF _Toc1115961037 \h</w:instrText>
          </w:r>
          <w:r w:rsidR="73FFAB54">
            <w:fldChar w:fldCharType="separate"/>
          </w:r>
          <w:ins w:id="49" w:author="Qijie Xue (Wicresoft)" w:date="2025-04-17T10:25:00Z" w16du:dateUtc="2025-04-17T02:25:00Z">
            <w:r w:rsidR="009B38E6">
              <w:rPr>
                <w:noProof/>
              </w:rPr>
              <w:t>54</w:t>
            </w:r>
          </w:ins>
          <w:del w:id="50" w:author="Qijie Xue (Wicresoft)" w:date="2025-04-17T10:25:00Z" w16du:dateUtc="2025-04-17T02:25:00Z">
            <w:r w:rsidRPr="5FA9EDE7" w:rsidDel="009B38E6">
              <w:rPr>
                <w:rStyle w:val="Hyperlink"/>
                <w:noProof/>
              </w:rPr>
              <w:delText>52</w:delText>
            </w:r>
          </w:del>
          <w:r w:rsidR="73FFAB54">
            <w:fldChar w:fldCharType="end"/>
          </w:r>
          <w:r>
            <w:fldChar w:fldCharType="end"/>
          </w:r>
          <w:r w:rsidR="73FFAB54">
            <w:fldChar w:fldCharType="end"/>
          </w:r>
        </w:p>
      </w:sdtContent>
    </w:sdt>
    <w:p w14:paraId="05C1E5A4" w14:textId="15BA3894" w:rsidR="00436B6C" w:rsidRDefault="00436B6C" w:rsidP="3DF467B7">
      <w:pPr>
        <w:pStyle w:val="TOC2"/>
        <w:tabs>
          <w:tab w:val="right" w:leader="dot" w:pos="9345"/>
        </w:tabs>
        <w:rPr>
          <w:rStyle w:val="Hyperlink"/>
          <w:noProof/>
        </w:rPr>
      </w:pPr>
    </w:p>
    <w:p w14:paraId="12B52089" w14:textId="77777777" w:rsidR="00436B6C" w:rsidRPr="004F5DEC" w:rsidRDefault="00436B6C" w:rsidP="00436B6C">
      <w:r w:rsidRPr="004F5DEC">
        <w:lastRenderedPageBreak/>
        <w:br w:type="page"/>
      </w:r>
    </w:p>
    <w:p w14:paraId="49ADE7C2" w14:textId="77777777" w:rsidR="00436B6C" w:rsidRPr="001F2911" w:rsidRDefault="7FE8B02A" w:rsidP="5FA9EDE7">
      <w:pPr>
        <w:pStyle w:val="Heading2"/>
        <w:rPr>
          <w:rFonts w:asciiTheme="minorHAnsi" w:hAnsiTheme="minorHAnsi"/>
        </w:rPr>
      </w:pPr>
      <w:bookmarkStart w:id="51" w:name="_Toc774931818"/>
      <w:r w:rsidRPr="5FA9EDE7">
        <w:rPr>
          <w:rFonts w:asciiTheme="minorHAnsi" w:hAnsiTheme="minorHAnsi"/>
        </w:rPr>
        <w:lastRenderedPageBreak/>
        <w:t>Overview</w:t>
      </w:r>
      <w:bookmarkEnd w:id="51"/>
    </w:p>
    <w:p w14:paraId="2FA0DBF6" w14:textId="15321419" w:rsidR="00436B6C" w:rsidRPr="004F5DEC" w:rsidRDefault="002377ED" w:rsidP="00436B6C">
      <w:r>
        <w:t xml:space="preserve">AI-Powered </w:t>
      </w:r>
      <w:r w:rsidR="00772633">
        <w:t>Module Creation</w:t>
      </w:r>
      <w:r w:rsidR="00436B6C" w:rsidRPr="004F5DEC">
        <w:t xml:space="preserve"> is an AI-driven authoring tool designed to accelerate the creation of Learn Modules. The tool is integrated into VS Code and presented as a VS Code Extension. It enhances user productivity during both the authoring and content refinement stages.</w:t>
      </w:r>
    </w:p>
    <w:p w14:paraId="49234814" w14:textId="77777777" w:rsidR="00436B6C" w:rsidRDefault="00436B6C" w:rsidP="00436B6C">
      <w:pPr>
        <w:rPr>
          <w:b/>
          <w:bCs/>
        </w:rPr>
      </w:pPr>
    </w:p>
    <w:p w14:paraId="69910DB1" w14:textId="77777777" w:rsidR="00436B6C" w:rsidRPr="004F5DEC" w:rsidRDefault="00436B6C" w:rsidP="00436B6C">
      <w:pPr>
        <w:rPr>
          <w:b/>
          <w:bCs/>
        </w:rPr>
      </w:pPr>
      <w:r w:rsidRPr="004F5DEC">
        <w:rPr>
          <w:b/>
          <w:bCs/>
        </w:rPr>
        <w:t>Authoring Stage</w:t>
      </w:r>
    </w:p>
    <w:p w14:paraId="7CC724C0" w14:textId="77777777" w:rsidR="00436B6C" w:rsidRPr="004F5DEC" w:rsidRDefault="00436B6C" w:rsidP="00436B6C">
      <w:r w:rsidRPr="004F5DEC">
        <w:t xml:space="preserve">The tool leverages AI to help users quickly build the module file structure, search for data sources, and generate the structure for Unit articles. Based on user adjustments to the data sources and article structures, it ultimately generates </w:t>
      </w:r>
      <w:r w:rsidRPr="004F5DEC">
        <w:rPr>
          <w:b/>
          <w:bCs/>
        </w:rPr>
        <w:t>Conceptual Units</w:t>
      </w:r>
      <w:r w:rsidRPr="004F5DEC">
        <w:t xml:space="preserve"> and </w:t>
      </w:r>
      <w:r w:rsidRPr="004F5DEC">
        <w:rPr>
          <w:b/>
          <w:bCs/>
        </w:rPr>
        <w:t>Exercise Units</w:t>
      </w:r>
      <w:r w:rsidRPr="004F5DEC">
        <w:t xml:space="preserve">. Users can rely on AI to search for data sources or customize them by providing their own URLs and documents, ensuring precise data source customization. Additionally, the tool can use existing Unit content to generate </w:t>
      </w:r>
      <w:r w:rsidRPr="004F5DEC">
        <w:rPr>
          <w:b/>
          <w:bCs/>
        </w:rPr>
        <w:t>Supplemental Units</w:t>
      </w:r>
      <w:r w:rsidRPr="004F5DEC">
        <w:t xml:space="preserve">, such as </w:t>
      </w:r>
      <w:r w:rsidRPr="004F5DEC">
        <w:rPr>
          <w:b/>
          <w:bCs/>
        </w:rPr>
        <w:t>Introductions</w:t>
      </w:r>
      <w:r w:rsidRPr="004F5DEC">
        <w:t xml:space="preserve">, </w:t>
      </w:r>
      <w:r w:rsidRPr="004F5DEC">
        <w:rPr>
          <w:b/>
          <w:bCs/>
        </w:rPr>
        <w:t>Knowledge Checks</w:t>
      </w:r>
      <w:r w:rsidRPr="004F5DEC">
        <w:t xml:space="preserve">, and </w:t>
      </w:r>
      <w:r w:rsidRPr="004F5DEC">
        <w:rPr>
          <w:b/>
          <w:bCs/>
        </w:rPr>
        <w:t>Summaries</w:t>
      </w:r>
      <w:r w:rsidRPr="004F5DEC">
        <w:t>.</w:t>
      </w:r>
    </w:p>
    <w:p w14:paraId="7ED9D7B3" w14:textId="77777777" w:rsidR="00436B6C" w:rsidRDefault="00436B6C" w:rsidP="00436B6C">
      <w:pPr>
        <w:rPr>
          <w:b/>
          <w:bCs/>
        </w:rPr>
      </w:pPr>
    </w:p>
    <w:p w14:paraId="0634FB45" w14:textId="77777777" w:rsidR="00436B6C" w:rsidRPr="004F5DEC" w:rsidRDefault="00436B6C" w:rsidP="00436B6C">
      <w:pPr>
        <w:rPr>
          <w:b/>
          <w:bCs/>
        </w:rPr>
      </w:pPr>
      <w:r w:rsidRPr="004F5DEC">
        <w:rPr>
          <w:b/>
          <w:bCs/>
        </w:rPr>
        <w:t>Content Refinement Stage</w:t>
      </w:r>
    </w:p>
    <w:p w14:paraId="399848AE" w14:textId="77777777" w:rsidR="00436B6C" w:rsidRPr="004F5DEC" w:rsidRDefault="00436B6C" w:rsidP="00436B6C">
      <w:r w:rsidRPr="004F5DEC">
        <w:t xml:space="preserve">After generating Unit content during the </w:t>
      </w:r>
      <w:r w:rsidRPr="004F5DEC">
        <w:rPr>
          <w:b/>
          <w:bCs/>
        </w:rPr>
        <w:t>Authoring Stage</w:t>
      </w:r>
      <w:r w:rsidRPr="004F5DEC">
        <w:t xml:space="preserve">, the user transitions to the </w:t>
      </w:r>
      <w:r w:rsidRPr="004F5DEC">
        <w:rPr>
          <w:b/>
          <w:bCs/>
        </w:rPr>
        <w:t>Unit Content Refinement Stage</w:t>
      </w:r>
      <w:r w:rsidRPr="004F5DEC">
        <w:t>. During the refinement stage, users can utilize the tool's AI capabilities to polish and enhance existing content by users’ own prompts. It can also generate content snippets from user-provided URLs and documents, enabling deeper content expansion. Furthermore, the tool includes common editing features, such as Boost Acrolinx scores and converting image tags into Learn Image Tag, reducing repetitive manual tasks and improving editing efficiency.</w:t>
      </w:r>
    </w:p>
    <w:p w14:paraId="2229010C" w14:textId="77777777" w:rsidR="00436B6C" w:rsidRPr="004F5DEC" w:rsidRDefault="00436B6C" w:rsidP="00436B6C"/>
    <w:p w14:paraId="1A19E7ED" w14:textId="3D39BE0D" w:rsidR="00436B6C" w:rsidRPr="001F2911" w:rsidRDefault="7FE8B02A" w:rsidP="5FA9EDE7">
      <w:pPr>
        <w:pStyle w:val="Heading2"/>
        <w:rPr>
          <w:rFonts w:asciiTheme="minorHAnsi" w:hAnsiTheme="minorHAnsi"/>
        </w:rPr>
      </w:pPr>
      <w:bookmarkStart w:id="52" w:name="_Toc500975458"/>
      <w:r w:rsidRPr="5FA9EDE7">
        <w:rPr>
          <w:rFonts w:asciiTheme="minorHAnsi" w:hAnsiTheme="minorHAnsi"/>
        </w:rPr>
        <w:t xml:space="preserve">Install </w:t>
      </w:r>
      <w:r w:rsidR="1577619D" w:rsidRPr="5FA9EDE7">
        <w:rPr>
          <w:rFonts w:asciiTheme="minorHAnsi" w:hAnsiTheme="minorHAnsi"/>
        </w:rPr>
        <w:t xml:space="preserve">AI-Powered </w:t>
      </w:r>
      <w:r w:rsidR="3DC7B063" w:rsidRPr="5FA9EDE7">
        <w:rPr>
          <w:rFonts w:asciiTheme="minorHAnsi" w:hAnsiTheme="minorHAnsi"/>
        </w:rPr>
        <w:t>Module Creation</w:t>
      </w:r>
      <w:r w:rsidRPr="5FA9EDE7">
        <w:rPr>
          <w:rFonts w:asciiTheme="minorHAnsi" w:hAnsiTheme="minorHAnsi"/>
        </w:rPr>
        <w:t xml:space="preserve"> Extension</w:t>
      </w:r>
      <w:bookmarkEnd w:id="52"/>
    </w:p>
    <w:p w14:paraId="6EE33C45" w14:textId="36458BB0" w:rsidR="00436B6C" w:rsidRPr="004F5DEC" w:rsidRDefault="00436B6C" w:rsidP="00436B6C">
      <w:r w:rsidRPr="004F5DEC">
        <w:t xml:space="preserve">In this section, you will learn how to install the </w:t>
      </w:r>
      <w:r w:rsidR="002377ED">
        <w:rPr>
          <w:b/>
          <w:bCs/>
        </w:rPr>
        <w:t xml:space="preserve">AI-Powered </w:t>
      </w:r>
      <w:r w:rsidR="00772633">
        <w:rPr>
          <w:b/>
          <w:bCs/>
        </w:rPr>
        <w:t>Module Creation</w:t>
      </w:r>
      <w:r w:rsidRPr="004F5DEC">
        <w:t xml:space="preserve"> extension in VS Code.</w:t>
      </w:r>
    </w:p>
    <w:p w14:paraId="1E8C26B8" w14:textId="250CAD17" w:rsidR="00436B6C" w:rsidRPr="004F5DEC" w:rsidRDefault="00436B6C" w:rsidP="00436B6C">
      <w:pPr>
        <w:pStyle w:val="NormalWeb"/>
        <w:numPr>
          <w:ilvl w:val="0"/>
          <w:numId w:val="2"/>
        </w:numPr>
        <w:rPr>
          <w:rFonts w:asciiTheme="minorHAnsi" w:hAnsiTheme="minorHAnsi"/>
        </w:rPr>
      </w:pPr>
      <w:r w:rsidRPr="004F5DEC">
        <w:rPr>
          <w:rFonts w:asciiTheme="minorHAnsi" w:hAnsiTheme="minorHAnsi"/>
        </w:rPr>
        <w:t xml:space="preserve">In VS Code, click on </w:t>
      </w:r>
      <w:r w:rsidRPr="004F5DEC">
        <w:rPr>
          <w:rStyle w:val="Strong"/>
          <w:rFonts w:asciiTheme="minorHAnsi" w:eastAsiaTheme="majorEastAsia" w:hAnsiTheme="minorHAnsi"/>
        </w:rPr>
        <w:t>Extensions</w:t>
      </w:r>
      <w:r w:rsidRPr="004F5DEC">
        <w:rPr>
          <w:rFonts w:asciiTheme="minorHAnsi" w:hAnsiTheme="minorHAnsi"/>
        </w:rPr>
        <w:t xml:space="preserve"> in the sidebar to open the </w:t>
      </w:r>
      <w:r w:rsidRPr="004F5DEC">
        <w:rPr>
          <w:rStyle w:val="Strong"/>
          <w:rFonts w:asciiTheme="minorHAnsi" w:eastAsiaTheme="majorEastAsia" w:hAnsiTheme="minorHAnsi"/>
        </w:rPr>
        <w:t>Extension Marketplace</w:t>
      </w:r>
      <w:r w:rsidRPr="004F5DEC">
        <w:rPr>
          <w:rFonts w:asciiTheme="minorHAnsi" w:hAnsiTheme="minorHAnsi"/>
        </w:rPr>
        <w:t>.</w:t>
      </w:r>
      <w:r w:rsidRPr="004F5DEC">
        <w:rPr>
          <w:rFonts w:asciiTheme="minorHAnsi" w:eastAsiaTheme="minorEastAsia" w:hAnsiTheme="minorHAnsi" w:cstheme="minorBidi"/>
          <w:kern w:val="2"/>
          <w14:ligatures w14:val="standardContextual"/>
        </w:rPr>
        <w:t xml:space="preserve"> </w:t>
      </w:r>
      <w:r w:rsidRPr="004F5DEC">
        <w:rPr>
          <w:rFonts w:asciiTheme="minorHAnsi" w:hAnsiTheme="minorHAnsi"/>
        </w:rPr>
        <w:t xml:space="preserve">Type </w:t>
      </w:r>
      <w:r w:rsidR="002377ED">
        <w:rPr>
          <w:rFonts w:asciiTheme="minorHAnsi" w:hAnsiTheme="minorHAnsi"/>
          <w:b/>
          <w:bCs/>
        </w:rPr>
        <w:t xml:space="preserve">AI-Powered </w:t>
      </w:r>
      <w:r w:rsidR="00772633">
        <w:rPr>
          <w:rFonts w:asciiTheme="minorHAnsi" w:hAnsiTheme="minorHAnsi"/>
          <w:b/>
          <w:bCs/>
        </w:rPr>
        <w:t>Module Creation</w:t>
      </w:r>
      <w:r w:rsidRPr="004F5DEC">
        <w:rPr>
          <w:rFonts w:asciiTheme="minorHAnsi" w:hAnsiTheme="minorHAnsi"/>
        </w:rPr>
        <w:t xml:space="preserve"> in the search bar.</w:t>
      </w:r>
    </w:p>
    <w:p w14:paraId="01B619DE" w14:textId="72591023" w:rsidR="00436B6C" w:rsidRPr="004F5DEC" w:rsidRDefault="007F646A" w:rsidP="00436B6C">
      <w:pPr>
        <w:pStyle w:val="NormalWeb"/>
        <w:ind w:left="720"/>
        <w:rPr>
          <w:rFonts w:asciiTheme="minorHAnsi" w:hAnsiTheme="minorHAnsi"/>
        </w:rPr>
      </w:pPr>
      <w:r w:rsidRPr="007F646A">
        <w:rPr>
          <w:noProof/>
        </w:rPr>
        <w:lastRenderedPageBreak/>
        <w:t xml:space="preserve"> </w:t>
      </w:r>
      <w:r w:rsidRPr="007F646A">
        <w:rPr>
          <w:rFonts w:asciiTheme="minorHAnsi" w:hAnsiTheme="minorHAnsi"/>
          <w:noProof/>
        </w:rPr>
        <w:drawing>
          <wp:inline distT="0" distB="0" distL="0" distR="0" wp14:anchorId="55D4F203" wp14:editId="61872959">
            <wp:extent cx="5476783" cy="5869988"/>
            <wp:effectExtent l="0" t="0" r="0" b="0"/>
            <wp:docPr id="347700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700335" name=""/>
                    <pic:cNvPicPr/>
                  </pic:nvPicPr>
                  <pic:blipFill>
                    <a:blip r:embed="rId11"/>
                    <a:stretch>
                      <a:fillRect/>
                    </a:stretch>
                  </pic:blipFill>
                  <pic:spPr>
                    <a:xfrm>
                      <a:off x="0" y="0"/>
                      <a:ext cx="5489618" cy="5883745"/>
                    </a:xfrm>
                    <a:prstGeom prst="rect">
                      <a:avLst/>
                    </a:prstGeom>
                  </pic:spPr>
                </pic:pic>
              </a:graphicData>
            </a:graphic>
          </wp:inline>
        </w:drawing>
      </w:r>
    </w:p>
    <w:p w14:paraId="420B15E4" w14:textId="77777777" w:rsidR="00436B6C" w:rsidRPr="001418B0" w:rsidRDefault="00436B6C" w:rsidP="00436B6C">
      <w:pPr>
        <w:pStyle w:val="NormalWeb"/>
        <w:numPr>
          <w:ilvl w:val="0"/>
          <w:numId w:val="2"/>
        </w:numPr>
      </w:pPr>
      <w:r w:rsidRPr="004F5DEC">
        <w:t xml:space="preserve">Click the </w:t>
      </w:r>
      <w:r w:rsidRPr="004F5DEC">
        <w:rPr>
          <w:rStyle w:val="Strong"/>
          <w:rFonts w:eastAsiaTheme="majorEastAsia"/>
        </w:rPr>
        <w:t>Install</w:t>
      </w:r>
      <w:r w:rsidRPr="004F5DEC">
        <w:t xml:space="preserve"> button in the bottom-right corner of the extension to install it.</w:t>
      </w:r>
    </w:p>
    <w:p w14:paraId="3E53A72B" w14:textId="202607B1" w:rsidR="00436B6C" w:rsidRPr="004F5DEC" w:rsidRDefault="00436B6C" w:rsidP="00436B6C">
      <w:pPr>
        <w:pStyle w:val="NormalWeb"/>
        <w:numPr>
          <w:ilvl w:val="0"/>
          <w:numId w:val="2"/>
        </w:numPr>
        <w:rPr>
          <w:rFonts w:asciiTheme="minorHAnsi" w:hAnsiTheme="minorHAnsi"/>
        </w:rPr>
      </w:pPr>
      <w:r w:rsidRPr="004F5DEC">
        <w:rPr>
          <w:rFonts w:asciiTheme="minorHAnsi" w:hAnsiTheme="minorHAnsi"/>
        </w:rPr>
        <w:t xml:space="preserve">Once the installation is complete, you will see the </w:t>
      </w:r>
      <w:r w:rsidR="002377ED">
        <w:rPr>
          <w:rFonts w:asciiTheme="minorHAnsi" w:hAnsiTheme="minorHAnsi"/>
          <w:b/>
          <w:bCs/>
        </w:rPr>
        <w:t xml:space="preserve">AI-Powered </w:t>
      </w:r>
      <w:r w:rsidR="00772633">
        <w:rPr>
          <w:rFonts w:asciiTheme="minorHAnsi" w:hAnsiTheme="minorHAnsi"/>
          <w:b/>
          <w:bCs/>
        </w:rPr>
        <w:t>Module Creation</w:t>
      </w:r>
      <w:r w:rsidRPr="004F5DEC">
        <w:rPr>
          <w:rFonts w:asciiTheme="minorHAnsi" w:hAnsiTheme="minorHAnsi"/>
        </w:rPr>
        <w:t xml:space="preserve"> extension's launch button in the sidebar.</w:t>
      </w:r>
    </w:p>
    <w:p w14:paraId="2A40F736" w14:textId="6E01CEF7" w:rsidR="00436B6C" w:rsidRPr="004F5DEC" w:rsidRDefault="00A61F62" w:rsidP="00436B6C">
      <w:pPr>
        <w:pStyle w:val="ListParagraph"/>
      </w:pPr>
      <w:r w:rsidRPr="00A61F62">
        <w:rPr>
          <w:noProof/>
        </w:rPr>
        <w:lastRenderedPageBreak/>
        <w:t xml:space="preserve"> </w:t>
      </w:r>
      <w:r w:rsidRPr="00A61F62">
        <w:rPr>
          <w:noProof/>
        </w:rPr>
        <w:drawing>
          <wp:inline distT="0" distB="0" distL="0" distR="0" wp14:anchorId="63E38471" wp14:editId="71F6C77A">
            <wp:extent cx="5414030" cy="5820661"/>
            <wp:effectExtent l="0" t="0" r="0" b="8890"/>
            <wp:docPr id="29655828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558280" name="Picture 1" descr="A screenshot of a computer&#10;&#10;AI-generated content may be incorrect."/>
                    <pic:cNvPicPr/>
                  </pic:nvPicPr>
                  <pic:blipFill>
                    <a:blip r:embed="rId12"/>
                    <a:stretch>
                      <a:fillRect/>
                    </a:stretch>
                  </pic:blipFill>
                  <pic:spPr>
                    <a:xfrm>
                      <a:off x="0" y="0"/>
                      <a:ext cx="5419633" cy="5826685"/>
                    </a:xfrm>
                    <a:prstGeom prst="rect">
                      <a:avLst/>
                    </a:prstGeom>
                  </pic:spPr>
                </pic:pic>
              </a:graphicData>
            </a:graphic>
          </wp:inline>
        </w:drawing>
      </w:r>
    </w:p>
    <w:p w14:paraId="19589D40" w14:textId="77777777" w:rsidR="00436B6C" w:rsidRPr="004F5DEC" w:rsidRDefault="00436B6C" w:rsidP="00436B6C"/>
    <w:p w14:paraId="7795506D" w14:textId="77777777" w:rsidR="00436B6C" w:rsidRPr="001F2911" w:rsidRDefault="7FE8B02A" w:rsidP="5FA9EDE7">
      <w:pPr>
        <w:pStyle w:val="Heading2"/>
        <w:rPr>
          <w:rFonts w:asciiTheme="minorHAnsi" w:hAnsiTheme="minorHAnsi"/>
        </w:rPr>
      </w:pPr>
      <w:bookmarkStart w:id="53" w:name="_Toc1383401357"/>
      <w:r w:rsidRPr="5FA9EDE7">
        <w:rPr>
          <w:rFonts w:asciiTheme="minorHAnsi" w:hAnsiTheme="minorHAnsi"/>
        </w:rPr>
        <w:t>Create a new module or open an existing module</w:t>
      </w:r>
      <w:bookmarkEnd w:id="53"/>
    </w:p>
    <w:p w14:paraId="363B5DEF" w14:textId="2041FCCA" w:rsidR="00436B6C" w:rsidRPr="004F5DEC" w:rsidRDefault="00436B6C" w:rsidP="00436B6C">
      <w:r w:rsidRPr="004F5DEC">
        <w:t xml:space="preserve">In this section, you will learn how to use the </w:t>
      </w:r>
      <w:r w:rsidR="002377ED">
        <w:rPr>
          <w:b/>
          <w:bCs/>
        </w:rPr>
        <w:t xml:space="preserve">AI-Powered </w:t>
      </w:r>
      <w:r w:rsidR="00772633">
        <w:rPr>
          <w:b/>
          <w:bCs/>
        </w:rPr>
        <w:t>Module Creation</w:t>
      </w:r>
      <w:r w:rsidRPr="004F5DEC">
        <w:t xml:space="preserve"> extension to quickly scaffold a module or open a module previously created with </w:t>
      </w:r>
      <w:r w:rsidR="002377ED">
        <w:rPr>
          <w:b/>
          <w:bCs/>
        </w:rPr>
        <w:t xml:space="preserve">AI-Powered </w:t>
      </w:r>
      <w:r w:rsidR="00772633">
        <w:rPr>
          <w:b/>
          <w:bCs/>
        </w:rPr>
        <w:t>Module Creation</w:t>
      </w:r>
      <w:r w:rsidRPr="004F5DEC">
        <w:t>.</w:t>
      </w:r>
    </w:p>
    <w:p w14:paraId="1E8F68E0" w14:textId="77777777" w:rsidR="00436B6C" w:rsidRPr="004F5DEC" w:rsidRDefault="7FE8B02A" w:rsidP="00436B6C">
      <w:pPr>
        <w:pStyle w:val="Heading3"/>
      </w:pPr>
      <w:bookmarkStart w:id="54" w:name="_Toc777595034"/>
      <w:r>
        <w:t>Creating a new Module from Scratch</w:t>
      </w:r>
      <w:bookmarkEnd w:id="54"/>
    </w:p>
    <w:p w14:paraId="7EB7250D" w14:textId="77777777" w:rsidR="00436B6C" w:rsidRPr="004F5DEC" w:rsidRDefault="00436B6C" w:rsidP="00436B6C">
      <w:r w:rsidRPr="004F5DEC">
        <w:t>This feature is useful when the user needs to create a module from scratch.</w:t>
      </w:r>
    </w:p>
    <w:p w14:paraId="06816B47" w14:textId="6E4FFC73" w:rsidR="006E74F4" w:rsidRPr="00E9432E" w:rsidRDefault="00436B6C" w:rsidP="00436B6C">
      <w:pPr>
        <w:pStyle w:val="NormalWeb"/>
        <w:numPr>
          <w:ilvl w:val="0"/>
          <w:numId w:val="3"/>
        </w:numPr>
      </w:pPr>
      <w:r w:rsidRPr="00D028EC">
        <w:rPr>
          <w:rFonts w:asciiTheme="minorHAnsi" w:hAnsiTheme="minorHAnsi"/>
        </w:rPr>
        <w:lastRenderedPageBreak/>
        <w:t xml:space="preserve">Click the </w:t>
      </w:r>
      <w:r w:rsidR="002377ED">
        <w:rPr>
          <w:rStyle w:val="Strong"/>
          <w:rFonts w:asciiTheme="minorHAnsi" w:eastAsiaTheme="majorEastAsia" w:hAnsiTheme="minorHAnsi"/>
        </w:rPr>
        <w:t xml:space="preserve">AI-Powered </w:t>
      </w:r>
      <w:r w:rsidR="00772633">
        <w:rPr>
          <w:rStyle w:val="Strong"/>
          <w:rFonts w:asciiTheme="minorHAnsi" w:eastAsiaTheme="majorEastAsia" w:hAnsiTheme="minorHAnsi"/>
        </w:rPr>
        <w:t>Module Creation</w:t>
      </w:r>
      <w:r w:rsidRPr="00D028EC">
        <w:rPr>
          <w:rFonts w:asciiTheme="minorHAnsi" w:hAnsiTheme="minorHAnsi"/>
        </w:rPr>
        <w:t xml:space="preserve"> icon in the sidebar to </w:t>
      </w:r>
      <w:proofErr w:type="spellStart"/>
      <w:proofErr w:type="gramStart"/>
      <w:r>
        <w:rPr>
          <w:rFonts w:asciiTheme="minorEastAsia" w:eastAsiaTheme="minorEastAsia" w:hAnsiTheme="minorEastAsia" w:hint="eastAsia"/>
        </w:rPr>
        <w:t>sign.If</w:t>
      </w:r>
      <w:proofErr w:type="spellEnd"/>
      <w:proofErr w:type="gramEnd"/>
      <w:r>
        <w:rPr>
          <w:rFonts w:asciiTheme="minorEastAsia" w:eastAsiaTheme="minorEastAsia" w:hAnsiTheme="minorEastAsia" w:hint="eastAsia"/>
        </w:rPr>
        <w:t xml:space="preserve"> you </w:t>
      </w:r>
      <w:r>
        <w:rPr>
          <w:rFonts w:asciiTheme="minorEastAsia" w:eastAsiaTheme="minorEastAsia" w:hAnsiTheme="minorEastAsia"/>
        </w:rPr>
        <w:t>don’t</w:t>
      </w:r>
      <w:r>
        <w:rPr>
          <w:rFonts w:asciiTheme="minorEastAsia" w:eastAsiaTheme="minorEastAsia" w:hAnsiTheme="minorEastAsia" w:hint="eastAsia"/>
        </w:rPr>
        <w:t xml:space="preserve"> have access, please reach pdets@microsoft.com.</w:t>
      </w:r>
      <w:r>
        <w:rPr>
          <w:rFonts w:asciiTheme="minorEastAsia" w:eastAsiaTheme="minorEastAsia" w:hAnsiTheme="minorEastAsia"/>
        </w:rPr>
        <w:br/>
      </w:r>
      <w:r w:rsidR="00EB2A40" w:rsidRPr="00EB2A40">
        <w:rPr>
          <w:rFonts w:asciiTheme="minorEastAsia" w:eastAsiaTheme="minorEastAsia" w:hAnsiTheme="minorEastAsia"/>
          <w:noProof/>
        </w:rPr>
        <w:drawing>
          <wp:inline distT="0" distB="0" distL="0" distR="0" wp14:anchorId="281C6C47" wp14:editId="386EA4D6">
            <wp:extent cx="5101103" cy="5484231"/>
            <wp:effectExtent l="0" t="0" r="4445" b="2540"/>
            <wp:docPr id="145245037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450379" name="Picture 1" descr="A screenshot of a computer&#10;&#10;AI-generated content may be incorrect."/>
                    <pic:cNvPicPr/>
                  </pic:nvPicPr>
                  <pic:blipFill>
                    <a:blip r:embed="rId12"/>
                    <a:stretch>
                      <a:fillRect/>
                    </a:stretch>
                  </pic:blipFill>
                  <pic:spPr>
                    <a:xfrm>
                      <a:off x="0" y="0"/>
                      <a:ext cx="5110724" cy="5494575"/>
                    </a:xfrm>
                    <a:prstGeom prst="rect">
                      <a:avLst/>
                    </a:prstGeom>
                  </pic:spPr>
                </pic:pic>
              </a:graphicData>
            </a:graphic>
          </wp:inline>
        </w:drawing>
      </w:r>
    </w:p>
    <w:p w14:paraId="53154F18" w14:textId="7F71F063" w:rsidR="00436B6C" w:rsidRPr="00E9432E" w:rsidRDefault="00436B6C" w:rsidP="5FA9EDE7">
      <w:pPr>
        <w:pStyle w:val="NormalWeb"/>
        <w:numPr>
          <w:ilvl w:val="0"/>
          <w:numId w:val="3"/>
        </w:numPr>
        <w:rPr>
          <w:rFonts w:asciiTheme="minorHAnsi" w:hAnsiTheme="minorHAnsi"/>
        </w:rPr>
      </w:pPr>
      <w:r w:rsidRPr="5FA9EDE7">
        <w:rPr>
          <w:rFonts w:asciiTheme="minorHAnsi" w:hAnsiTheme="minorHAnsi"/>
        </w:rPr>
        <w:t xml:space="preserve">launch the main interface. </w:t>
      </w:r>
      <w:proofErr w:type="gramStart"/>
      <w:r w:rsidRPr="5FA9EDE7">
        <w:rPr>
          <w:rFonts w:asciiTheme="minorHAnsi" w:hAnsiTheme="minorHAnsi"/>
        </w:rPr>
        <w:t xml:space="preserve">Select </w:t>
      </w:r>
      <w:r w:rsidRPr="5FA9EDE7">
        <w:rPr>
          <w:rFonts w:asciiTheme="minorHAnsi" w:hAnsiTheme="minorHAnsi"/>
          <w:b/>
          <w:bCs/>
        </w:rPr>
        <w:t>Create</w:t>
      </w:r>
      <w:proofErr w:type="gramEnd"/>
      <w:r w:rsidRPr="5FA9EDE7">
        <w:rPr>
          <w:rFonts w:asciiTheme="minorHAnsi" w:hAnsiTheme="minorHAnsi"/>
          <w:b/>
          <w:bCs/>
        </w:rPr>
        <w:t xml:space="preserve"> a new </w:t>
      </w:r>
      <w:r w:rsidR="7F305159" w:rsidRPr="5FA9EDE7">
        <w:rPr>
          <w:rFonts w:asciiTheme="minorHAnsi" w:hAnsiTheme="minorHAnsi"/>
          <w:b/>
          <w:bCs/>
        </w:rPr>
        <w:t>m</w:t>
      </w:r>
      <w:r w:rsidRPr="5FA9EDE7">
        <w:rPr>
          <w:rFonts w:asciiTheme="minorHAnsi" w:hAnsiTheme="minorHAnsi"/>
          <w:b/>
          <w:bCs/>
        </w:rPr>
        <w:t xml:space="preserve">odule from </w:t>
      </w:r>
      <w:proofErr w:type="gramStart"/>
      <w:r w:rsidRPr="5FA9EDE7">
        <w:rPr>
          <w:rFonts w:asciiTheme="minorHAnsi" w:hAnsiTheme="minorHAnsi"/>
          <w:b/>
          <w:bCs/>
        </w:rPr>
        <w:t>Scratch</w:t>
      </w:r>
      <w:r w:rsidRPr="5FA9EDE7">
        <w:rPr>
          <w:rFonts w:asciiTheme="minorHAnsi" w:hAnsiTheme="minorHAnsi"/>
        </w:rPr>
        <w:t xml:space="preserve"> .</w:t>
      </w:r>
      <w:proofErr w:type="gramEnd"/>
    </w:p>
    <w:p w14:paraId="0A5B82DD" w14:textId="7ADED934" w:rsidR="00E66E25" w:rsidRPr="001418B0" w:rsidRDefault="796768B7" w:rsidP="5FA9EDE7">
      <w:pPr>
        <w:ind w:left="720"/>
      </w:pPr>
      <w:r>
        <w:rPr>
          <w:noProof/>
        </w:rPr>
        <w:lastRenderedPageBreak/>
        <w:drawing>
          <wp:inline distT="0" distB="0" distL="0" distR="0" wp14:anchorId="442EEFB6" wp14:editId="332B5226">
            <wp:extent cx="5943600" cy="3076575"/>
            <wp:effectExtent l="0" t="0" r="0" b="0"/>
            <wp:docPr id="184720758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207586"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076575"/>
                    </a:xfrm>
                    <a:prstGeom prst="rect">
                      <a:avLst/>
                    </a:prstGeom>
                  </pic:spPr>
                </pic:pic>
              </a:graphicData>
            </a:graphic>
          </wp:inline>
        </w:drawing>
      </w:r>
    </w:p>
    <w:p w14:paraId="738830CB" w14:textId="77777777" w:rsidR="00436B6C" w:rsidRPr="004F5DEC" w:rsidRDefault="00436B6C" w:rsidP="00436B6C">
      <w:pPr>
        <w:pStyle w:val="ListParagraph"/>
        <w:numPr>
          <w:ilvl w:val="0"/>
          <w:numId w:val="3"/>
        </w:numPr>
      </w:pPr>
      <w:r w:rsidRPr="004F5DEC">
        <w:t xml:space="preserve">Select parent folder of module in </w:t>
      </w:r>
      <w:r w:rsidRPr="004F5DEC">
        <w:rPr>
          <w:b/>
          <w:bCs/>
        </w:rPr>
        <w:t>Select the parent folder for the module</w:t>
      </w:r>
      <w:r>
        <w:rPr>
          <w:rFonts w:hint="eastAsia"/>
        </w:rPr>
        <w:t xml:space="preserve"> </w:t>
      </w:r>
      <w:r w:rsidRPr="004F5DEC">
        <w:t xml:space="preserve">dialogue box. Click </w:t>
      </w:r>
      <w:r w:rsidRPr="004F5DEC">
        <w:rPr>
          <w:b/>
          <w:bCs/>
        </w:rPr>
        <w:t xml:space="preserve">Open </w:t>
      </w:r>
      <w:r w:rsidRPr="004F5DEC">
        <w:t>button.</w:t>
      </w:r>
      <w:r w:rsidRPr="004F5DEC">
        <w:rPr>
          <w:noProof/>
        </w:rPr>
        <w:drawing>
          <wp:inline distT="0" distB="0" distL="0" distR="0" wp14:anchorId="31AF8A50" wp14:editId="3659E2F3">
            <wp:extent cx="5379175" cy="3388995"/>
            <wp:effectExtent l="0" t="0" r="0" b="1905"/>
            <wp:docPr id="19239644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964453" name="Picture 1" descr="A screenshot of a computer&#10;&#10;AI-generated content may be incorrect."/>
                    <pic:cNvPicPr/>
                  </pic:nvPicPr>
                  <pic:blipFill>
                    <a:blip r:embed="rId14"/>
                    <a:stretch>
                      <a:fillRect/>
                    </a:stretch>
                  </pic:blipFill>
                  <pic:spPr>
                    <a:xfrm>
                      <a:off x="0" y="0"/>
                      <a:ext cx="5386978" cy="3393911"/>
                    </a:xfrm>
                    <a:prstGeom prst="rect">
                      <a:avLst/>
                    </a:prstGeom>
                  </pic:spPr>
                </pic:pic>
              </a:graphicData>
            </a:graphic>
          </wp:inline>
        </w:drawing>
      </w:r>
    </w:p>
    <w:p w14:paraId="4AC4DD39" w14:textId="2CBB3F33" w:rsidR="00436B6C" w:rsidRDefault="00436B6C" w:rsidP="00436B6C">
      <w:pPr>
        <w:pStyle w:val="ListParagraph"/>
        <w:numPr>
          <w:ilvl w:val="0"/>
          <w:numId w:val="3"/>
        </w:numPr>
      </w:pPr>
      <w:r>
        <w:t>Initialize the module's basic information by entering the Module Title, Product, and Target Audience. Then, input the Unit Title and select a Unit Template.</w:t>
      </w:r>
      <w:r>
        <w:br/>
      </w:r>
      <w:r w:rsidRPr="5FA9EDE7">
        <w:rPr>
          <w:b/>
          <w:bCs/>
        </w:rPr>
        <w:t>Note:</w:t>
      </w:r>
      <w:r>
        <w:t xml:space="preserve"> When you select </w:t>
      </w:r>
      <w:proofErr w:type="gramStart"/>
      <w:r>
        <w:t>product</w:t>
      </w:r>
      <w:proofErr w:type="gramEnd"/>
      <w:r>
        <w:t xml:space="preserve">, you can select multiple products </w:t>
      </w:r>
      <w:proofErr w:type="gramStart"/>
      <w:r>
        <w:t>and also</w:t>
      </w:r>
      <w:proofErr w:type="gramEnd"/>
      <w:r>
        <w:t xml:space="preserve"> search in the product list. </w:t>
      </w:r>
    </w:p>
    <w:p w14:paraId="7D67A8BF" w14:textId="040541EA" w:rsidR="00436B6C" w:rsidRPr="004F5DEC" w:rsidRDefault="00675F3B" w:rsidP="00436B6C">
      <w:pPr>
        <w:pStyle w:val="ListParagraph"/>
      </w:pPr>
      <w:r w:rsidRPr="00675F3B">
        <w:rPr>
          <w:noProof/>
        </w:rPr>
        <w:lastRenderedPageBreak/>
        <w:t xml:space="preserve"> </w:t>
      </w:r>
      <w:r w:rsidRPr="00675F3B">
        <w:rPr>
          <w:noProof/>
        </w:rPr>
        <w:drawing>
          <wp:inline distT="0" distB="0" distL="0" distR="0" wp14:anchorId="6F999684" wp14:editId="7A4AF781">
            <wp:extent cx="5361709" cy="2877909"/>
            <wp:effectExtent l="0" t="0" r="0" b="0"/>
            <wp:docPr id="39878175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781752" name="Picture 1" descr="A screenshot of a computer&#10;&#10;AI-generated content may be incorrect."/>
                    <pic:cNvPicPr/>
                  </pic:nvPicPr>
                  <pic:blipFill>
                    <a:blip r:embed="rId15"/>
                    <a:stretch>
                      <a:fillRect/>
                    </a:stretch>
                  </pic:blipFill>
                  <pic:spPr>
                    <a:xfrm>
                      <a:off x="0" y="0"/>
                      <a:ext cx="5365473" cy="2879929"/>
                    </a:xfrm>
                    <a:prstGeom prst="rect">
                      <a:avLst/>
                    </a:prstGeom>
                  </pic:spPr>
                </pic:pic>
              </a:graphicData>
            </a:graphic>
          </wp:inline>
        </w:drawing>
      </w:r>
    </w:p>
    <w:p w14:paraId="0CC1ADD0" w14:textId="5DC824A2" w:rsidR="00436B6C" w:rsidRPr="004F5DEC" w:rsidRDefault="00436B6C" w:rsidP="00436B6C">
      <w:pPr>
        <w:pStyle w:val="ListParagraph"/>
        <w:numPr>
          <w:ilvl w:val="0"/>
          <w:numId w:val="3"/>
        </w:numPr>
      </w:pPr>
      <w:r>
        <w:t xml:space="preserve">Click the </w:t>
      </w:r>
      <w:r w:rsidRPr="5FA9EDE7">
        <w:rPr>
          <w:b/>
          <w:bCs/>
        </w:rPr>
        <w:t>Design Units</w:t>
      </w:r>
      <w:r>
        <w:t xml:space="preserve"> button to proceed. You can tell </w:t>
      </w:r>
      <w:proofErr w:type="gramStart"/>
      <w:r>
        <w:t>status</w:t>
      </w:r>
      <w:proofErr w:type="gramEnd"/>
      <w:r>
        <w:t xml:space="preserve"> of each unit from the status icon.</w:t>
      </w:r>
    </w:p>
    <w:p w14:paraId="7D35B2F1" w14:textId="2FBD804E" w:rsidR="00436B6C" w:rsidRPr="004F5DEC" w:rsidRDefault="00436B6C" w:rsidP="00436B6C">
      <w:r w:rsidRPr="004F5DEC">
        <w:tab/>
      </w:r>
      <w:r w:rsidR="00C70B9A" w:rsidRPr="00C70B9A">
        <w:rPr>
          <w:noProof/>
        </w:rPr>
        <w:t xml:space="preserve"> </w:t>
      </w:r>
      <w:r w:rsidR="00C70B9A" w:rsidRPr="00C70B9A">
        <w:rPr>
          <w:noProof/>
        </w:rPr>
        <w:drawing>
          <wp:inline distT="0" distB="0" distL="0" distR="0" wp14:anchorId="5C31B1E3" wp14:editId="46037E5D">
            <wp:extent cx="5255145" cy="2813974"/>
            <wp:effectExtent l="0" t="0" r="3175" b="5715"/>
            <wp:docPr id="178840192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401928" name="Picture 1" descr="A screenshot of a computer&#10;&#10;AI-generated content may be incorrect."/>
                    <pic:cNvPicPr/>
                  </pic:nvPicPr>
                  <pic:blipFill>
                    <a:blip r:embed="rId16"/>
                    <a:stretch>
                      <a:fillRect/>
                    </a:stretch>
                  </pic:blipFill>
                  <pic:spPr>
                    <a:xfrm>
                      <a:off x="0" y="0"/>
                      <a:ext cx="5262726" cy="2818033"/>
                    </a:xfrm>
                    <a:prstGeom prst="rect">
                      <a:avLst/>
                    </a:prstGeom>
                  </pic:spPr>
                </pic:pic>
              </a:graphicData>
            </a:graphic>
          </wp:inline>
        </w:drawing>
      </w:r>
    </w:p>
    <w:p w14:paraId="101EB21A" w14:textId="7DA0155E" w:rsidR="00436B6C" w:rsidRPr="004F5DEC" w:rsidRDefault="00436B6C" w:rsidP="00436B6C">
      <w:pPr>
        <w:pStyle w:val="ListParagraph"/>
        <w:numPr>
          <w:ilvl w:val="0"/>
          <w:numId w:val="3"/>
        </w:numPr>
      </w:pPr>
      <w:r w:rsidRPr="004F5DEC">
        <w:t xml:space="preserve">Once the directory structure is generated, the system enters Unit Design mode. At the same time, you can see the generated folder and file structure in the left-hand </w:t>
      </w:r>
      <w:r w:rsidRPr="004F5DEC">
        <w:lastRenderedPageBreak/>
        <w:t>file directory tree.</w:t>
      </w:r>
      <w:r w:rsidR="00CD1AFD" w:rsidRPr="00CD1AFD">
        <w:rPr>
          <w:noProof/>
        </w:rPr>
        <w:t xml:space="preserve"> </w:t>
      </w:r>
      <w:r w:rsidR="00CD1AFD" w:rsidRPr="00CD1AFD">
        <w:rPr>
          <w:noProof/>
        </w:rPr>
        <w:drawing>
          <wp:inline distT="0" distB="0" distL="0" distR="0" wp14:anchorId="269078B4" wp14:editId="6CE7FAFF">
            <wp:extent cx="5280527" cy="2837155"/>
            <wp:effectExtent l="0" t="0" r="0" b="1905"/>
            <wp:docPr id="13264590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459083" name="Picture 1" descr="A screenshot of a computer&#10;&#10;AI-generated content may be incorrect."/>
                    <pic:cNvPicPr/>
                  </pic:nvPicPr>
                  <pic:blipFill>
                    <a:blip r:embed="rId17"/>
                    <a:stretch>
                      <a:fillRect/>
                    </a:stretch>
                  </pic:blipFill>
                  <pic:spPr>
                    <a:xfrm>
                      <a:off x="0" y="0"/>
                      <a:ext cx="5285427" cy="2839788"/>
                    </a:xfrm>
                    <a:prstGeom prst="rect">
                      <a:avLst/>
                    </a:prstGeom>
                  </pic:spPr>
                </pic:pic>
              </a:graphicData>
            </a:graphic>
          </wp:inline>
        </w:drawing>
      </w:r>
    </w:p>
    <w:p w14:paraId="04A34E50" w14:textId="435B2EEB" w:rsidR="00436B6C" w:rsidRDefault="00436B6C" w:rsidP="00436B6C">
      <w:pPr>
        <w:rPr>
          <w:i/>
          <w:iCs/>
        </w:rPr>
      </w:pPr>
      <w:r w:rsidRPr="001F2911">
        <w:rPr>
          <w:b/>
          <w:bCs/>
          <w:i/>
          <w:iCs/>
        </w:rPr>
        <w:t xml:space="preserve">Note: </w:t>
      </w:r>
      <w:r w:rsidRPr="001F2911">
        <w:rPr>
          <w:i/>
          <w:iCs/>
        </w:rPr>
        <w:t xml:space="preserve">You can also create a new module from shortcut menu. Right-click the parent folder of module. Select </w:t>
      </w:r>
      <w:r w:rsidR="00772633">
        <w:rPr>
          <w:b/>
          <w:bCs/>
          <w:i/>
          <w:iCs/>
        </w:rPr>
        <w:t>AI</w:t>
      </w:r>
      <w:r w:rsidR="00CE71AD">
        <w:rPr>
          <w:rFonts w:hint="eastAsia"/>
          <w:b/>
          <w:bCs/>
          <w:i/>
          <w:iCs/>
        </w:rPr>
        <w:t>-</w:t>
      </w:r>
      <w:r w:rsidR="00772633">
        <w:rPr>
          <w:b/>
          <w:bCs/>
          <w:i/>
          <w:iCs/>
        </w:rPr>
        <w:t>Powered Module Creation</w:t>
      </w:r>
      <w:r w:rsidRPr="00461AB4">
        <w:t xml:space="preserve"> -&gt;</w:t>
      </w:r>
      <w:r w:rsidRPr="004F5DEC">
        <w:rPr>
          <w:b/>
          <w:bCs/>
        </w:rPr>
        <w:t xml:space="preserve"> </w:t>
      </w:r>
      <w:r w:rsidRPr="001F2911">
        <w:rPr>
          <w:b/>
          <w:bCs/>
          <w:i/>
          <w:iCs/>
        </w:rPr>
        <w:t>Create a new module from scratch</w:t>
      </w:r>
      <w:r w:rsidRPr="001F2911">
        <w:rPr>
          <w:i/>
          <w:iCs/>
        </w:rPr>
        <w:t>.</w:t>
      </w:r>
    </w:p>
    <w:p w14:paraId="080015C1" w14:textId="1C23D84C" w:rsidR="00436B6C" w:rsidRPr="004F5DEC" w:rsidRDefault="002F13B7" w:rsidP="00436B6C">
      <w:r w:rsidRPr="002F13B7">
        <w:rPr>
          <w:noProof/>
        </w:rPr>
        <w:lastRenderedPageBreak/>
        <w:t xml:space="preserve"> </w:t>
      </w:r>
      <w:r w:rsidRPr="002F13B7">
        <w:rPr>
          <w:noProof/>
        </w:rPr>
        <w:drawing>
          <wp:inline distT="0" distB="0" distL="0" distR="0" wp14:anchorId="11B645CE" wp14:editId="5D879FF2">
            <wp:extent cx="5943600" cy="6060440"/>
            <wp:effectExtent l="0" t="0" r="0" b="0"/>
            <wp:docPr id="10724235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423588" name="Picture 1" descr="A screenshot of a computer&#10;&#10;AI-generated content may be incorrect."/>
                    <pic:cNvPicPr/>
                  </pic:nvPicPr>
                  <pic:blipFill>
                    <a:blip r:embed="rId18"/>
                    <a:stretch>
                      <a:fillRect/>
                    </a:stretch>
                  </pic:blipFill>
                  <pic:spPr>
                    <a:xfrm>
                      <a:off x="0" y="0"/>
                      <a:ext cx="5943600" cy="6060440"/>
                    </a:xfrm>
                    <a:prstGeom prst="rect">
                      <a:avLst/>
                    </a:prstGeom>
                  </pic:spPr>
                </pic:pic>
              </a:graphicData>
            </a:graphic>
          </wp:inline>
        </w:drawing>
      </w:r>
    </w:p>
    <w:p w14:paraId="064F338E" w14:textId="77777777" w:rsidR="00436B6C" w:rsidRPr="004F5DEC" w:rsidRDefault="00436B6C" w:rsidP="00436B6C"/>
    <w:p w14:paraId="27798908" w14:textId="77777777" w:rsidR="00436B6C" w:rsidRDefault="7FE8B02A" w:rsidP="00436B6C">
      <w:pPr>
        <w:pStyle w:val="Heading3"/>
      </w:pPr>
      <w:bookmarkStart w:id="55" w:name="_Toc1563580385"/>
      <w:r>
        <w:t>Open an existing Module</w:t>
      </w:r>
      <w:bookmarkEnd w:id="55"/>
    </w:p>
    <w:p w14:paraId="7C8AC574" w14:textId="73275BF6" w:rsidR="00436B6C" w:rsidRPr="004F5DEC" w:rsidRDefault="00436B6C" w:rsidP="00436B6C">
      <w:r>
        <w:t xml:space="preserve">After creating a Module using </w:t>
      </w:r>
      <w:r w:rsidR="002377ED" w:rsidRPr="5FA9EDE7">
        <w:rPr>
          <w:b/>
          <w:bCs/>
        </w:rPr>
        <w:t xml:space="preserve">AI-Powered </w:t>
      </w:r>
      <w:r w:rsidR="00772633" w:rsidRPr="5FA9EDE7">
        <w:rPr>
          <w:b/>
          <w:bCs/>
        </w:rPr>
        <w:t>Module Creation</w:t>
      </w:r>
      <w:r>
        <w:t xml:space="preserve">, the settings and operations within the Module will be saved. Users can resume their work from the last saved progress by using the </w:t>
      </w:r>
      <w:r w:rsidRPr="5FA9EDE7">
        <w:rPr>
          <w:b/>
          <w:bCs/>
        </w:rPr>
        <w:t xml:space="preserve">Open </w:t>
      </w:r>
      <w:proofErr w:type="gramStart"/>
      <w:r w:rsidRPr="5FA9EDE7">
        <w:rPr>
          <w:b/>
          <w:bCs/>
        </w:rPr>
        <w:t>a</w:t>
      </w:r>
      <w:r w:rsidR="34DAAA20" w:rsidRPr="5FA9EDE7">
        <w:rPr>
          <w:b/>
          <w:bCs/>
        </w:rPr>
        <w:t xml:space="preserve"> </w:t>
      </w:r>
      <w:r w:rsidRPr="5FA9EDE7">
        <w:rPr>
          <w:b/>
          <w:bCs/>
        </w:rPr>
        <w:t xml:space="preserve"> Module</w:t>
      </w:r>
      <w:proofErr w:type="gramEnd"/>
      <w:r>
        <w:t xml:space="preserve"> feature to open the existing Module.</w:t>
      </w:r>
    </w:p>
    <w:p w14:paraId="72C5F344" w14:textId="6C98F291" w:rsidR="00436B6C" w:rsidRPr="004F5DEC" w:rsidRDefault="00436B6C" w:rsidP="00436B6C">
      <w:pPr>
        <w:pStyle w:val="ListParagraph"/>
        <w:numPr>
          <w:ilvl w:val="0"/>
          <w:numId w:val="5"/>
        </w:numPr>
      </w:pPr>
      <w:r>
        <w:t xml:space="preserve">Click the </w:t>
      </w:r>
      <w:r w:rsidR="002377ED" w:rsidRPr="5FA9EDE7">
        <w:rPr>
          <w:b/>
          <w:bCs/>
        </w:rPr>
        <w:t xml:space="preserve">AI-Powered </w:t>
      </w:r>
      <w:r w:rsidR="00772633" w:rsidRPr="5FA9EDE7">
        <w:rPr>
          <w:b/>
          <w:bCs/>
        </w:rPr>
        <w:t>Module Creation</w:t>
      </w:r>
      <w:r>
        <w:t xml:space="preserve"> button in the tool's sidebar, and then click </w:t>
      </w:r>
      <w:r w:rsidRPr="5FA9EDE7">
        <w:rPr>
          <w:b/>
          <w:bCs/>
        </w:rPr>
        <w:t xml:space="preserve">Open </w:t>
      </w:r>
      <w:proofErr w:type="gramStart"/>
      <w:r w:rsidRPr="5FA9EDE7">
        <w:rPr>
          <w:b/>
          <w:bCs/>
        </w:rPr>
        <w:t>a</w:t>
      </w:r>
      <w:r w:rsidR="56BE26DD" w:rsidRPr="5FA9EDE7">
        <w:rPr>
          <w:b/>
          <w:bCs/>
        </w:rPr>
        <w:t xml:space="preserve"> </w:t>
      </w:r>
      <w:r w:rsidRPr="5FA9EDE7">
        <w:rPr>
          <w:b/>
          <w:bCs/>
        </w:rPr>
        <w:t xml:space="preserve"> Module</w:t>
      </w:r>
      <w:proofErr w:type="gramEnd"/>
      <w:r>
        <w:t xml:space="preserve"> in the main interface.</w:t>
      </w:r>
    </w:p>
    <w:p w14:paraId="2F1268EC" w14:textId="59792032" w:rsidR="00436B6C" w:rsidRPr="004F5DEC" w:rsidRDefault="00A62DC8" w:rsidP="00436B6C">
      <w:pPr>
        <w:pStyle w:val="ListParagraph"/>
      </w:pPr>
      <w:r w:rsidRPr="00A62DC8">
        <w:rPr>
          <w:noProof/>
        </w:rPr>
        <w:lastRenderedPageBreak/>
        <w:t xml:space="preserve"> </w:t>
      </w:r>
      <w:r w:rsidRPr="00A62DC8">
        <w:rPr>
          <w:noProof/>
        </w:rPr>
        <w:drawing>
          <wp:inline distT="0" distB="0" distL="0" distR="0" wp14:anchorId="0805E006" wp14:editId="20ED9D6D">
            <wp:extent cx="5363430" cy="3458152"/>
            <wp:effectExtent l="0" t="0" r="0" b="9525"/>
            <wp:docPr id="51134357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343579" name="Picture 1" descr="A screenshot of a computer&#10;&#10;AI-generated content may be incorrect."/>
                    <pic:cNvPicPr/>
                  </pic:nvPicPr>
                  <pic:blipFill>
                    <a:blip r:embed="rId19"/>
                    <a:stretch>
                      <a:fillRect/>
                    </a:stretch>
                  </pic:blipFill>
                  <pic:spPr>
                    <a:xfrm>
                      <a:off x="0" y="0"/>
                      <a:ext cx="5372678" cy="3464115"/>
                    </a:xfrm>
                    <a:prstGeom prst="rect">
                      <a:avLst/>
                    </a:prstGeom>
                  </pic:spPr>
                </pic:pic>
              </a:graphicData>
            </a:graphic>
          </wp:inline>
        </w:drawing>
      </w:r>
    </w:p>
    <w:p w14:paraId="704FEAE4" w14:textId="77777777" w:rsidR="00436B6C" w:rsidRDefault="00436B6C" w:rsidP="00436B6C">
      <w:pPr>
        <w:pStyle w:val="ListParagraph"/>
        <w:numPr>
          <w:ilvl w:val="0"/>
          <w:numId w:val="5"/>
        </w:numPr>
      </w:pPr>
      <w:r w:rsidRPr="004F5DEC">
        <w:t xml:space="preserve">In the dialog box, select the </w:t>
      </w:r>
      <w:r w:rsidRPr="004F5DEC">
        <w:rPr>
          <w:b/>
          <w:bCs/>
        </w:rPr>
        <w:t>Module directory</w:t>
      </w:r>
      <w:r w:rsidRPr="004F5DEC">
        <w:t xml:space="preserve"> and click </w:t>
      </w:r>
      <w:r w:rsidRPr="004F5DEC">
        <w:rPr>
          <w:b/>
          <w:bCs/>
        </w:rPr>
        <w:t>Select a folder for the module</w:t>
      </w:r>
      <w:r w:rsidRPr="004F5DEC">
        <w:t xml:space="preserve"> to open the module directory.</w:t>
      </w:r>
    </w:p>
    <w:p w14:paraId="44F31FC5" w14:textId="77777777" w:rsidR="00436B6C" w:rsidRPr="004F5DEC" w:rsidRDefault="00436B6C" w:rsidP="00436B6C">
      <w:pPr>
        <w:pStyle w:val="ListParagraph"/>
      </w:pPr>
      <w:r w:rsidRPr="00D028EC">
        <w:rPr>
          <w:noProof/>
        </w:rPr>
        <w:drawing>
          <wp:inline distT="0" distB="0" distL="0" distR="0" wp14:anchorId="047CDCB4" wp14:editId="452BA90D">
            <wp:extent cx="5943600" cy="3131820"/>
            <wp:effectExtent l="0" t="0" r="0" b="0"/>
            <wp:docPr id="123614462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144620" name="Picture 1" descr="A screenshot of a computer&#10;&#10;AI-generated content may be incorrect."/>
                    <pic:cNvPicPr/>
                  </pic:nvPicPr>
                  <pic:blipFill>
                    <a:blip r:embed="rId20"/>
                    <a:stretch>
                      <a:fillRect/>
                    </a:stretch>
                  </pic:blipFill>
                  <pic:spPr>
                    <a:xfrm>
                      <a:off x="0" y="0"/>
                      <a:ext cx="5943600" cy="3131820"/>
                    </a:xfrm>
                    <a:prstGeom prst="rect">
                      <a:avLst/>
                    </a:prstGeom>
                  </pic:spPr>
                </pic:pic>
              </a:graphicData>
            </a:graphic>
          </wp:inline>
        </w:drawing>
      </w:r>
    </w:p>
    <w:p w14:paraId="3E16949E" w14:textId="77777777" w:rsidR="00436B6C" w:rsidRPr="004F5DEC" w:rsidRDefault="00436B6C" w:rsidP="00436B6C">
      <w:pPr>
        <w:pStyle w:val="ListParagraph"/>
      </w:pPr>
    </w:p>
    <w:p w14:paraId="03505941" w14:textId="77777777" w:rsidR="00436B6C" w:rsidRPr="004F5DEC" w:rsidRDefault="00436B6C" w:rsidP="00436B6C">
      <w:pPr>
        <w:pStyle w:val="NormalWeb"/>
        <w:numPr>
          <w:ilvl w:val="0"/>
          <w:numId w:val="5"/>
        </w:numPr>
        <w:rPr>
          <w:rFonts w:asciiTheme="minorHAnsi" w:hAnsiTheme="minorHAnsi"/>
        </w:rPr>
      </w:pPr>
      <w:r w:rsidRPr="004F5DEC">
        <w:rPr>
          <w:rFonts w:asciiTheme="minorHAnsi" w:hAnsiTheme="minorHAnsi"/>
        </w:rPr>
        <w:t>This will open the existing Module.</w:t>
      </w:r>
    </w:p>
    <w:p w14:paraId="3C7CBCA6" w14:textId="7AD8B02D" w:rsidR="00436B6C" w:rsidRPr="004F5DEC" w:rsidRDefault="00436B6C" w:rsidP="00436B6C">
      <w:pPr>
        <w:ind w:left="360"/>
      </w:pPr>
    </w:p>
    <w:p w14:paraId="185E0254" w14:textId="70F0AD32" w:rsidR="00436B6C" w:rsidRPr="001F2911" w:rsidRDefault="00436B6C" w:rsidP="00436B6C">
      <w:pPr>
        <w:rPr>
          <w:b/>
          <w:bCs/>
          <w:i/>
          <w:iCs/>
        </w:rPr>
      </w:pPr>
      <w:r w:rsidRPr="001F2911">
        <w:rPr>
          <w:b/>
          <w:bCs/>
          <w:i/>
          <w:iCs/>
        </w:rPr>
        <w:lastRenderedPageBreak/>
        <w:t xml:space="preserve">Note: </w:t>
      </w:r>
      <w:r w:rsidRPr="001F2911">
        <w:rPr>
          <w:i/>
          <w:iCs/>
        </w:rPr>
        <w:t xml:space="preserve">You can also open a module from shortcut menu. Right-click the parent folder of module. Select </w:t>
      </w:r>
      <w:r w:rsidR="002377ED">
        <w:rPr>
          <w:b/>
          <w:bCs/>
          <w:i/>
          <w:iCs/>
        </w:rPr>
        <w:t xml:space="preserve">AI-Powered </w:t>
      </w:r>
      <w:r w:rsidR="00772633">
        <w:rPr>
          <w:b/>
          <w:bCs/>
          <w:i/>
          <w:iCs/>
        </w:rPr>
        <w:t>Module Creation</w:t>
      </w:r>
      <w:r w:rsidRPr="00461AB4">
        <w:t xml:space="preserve"> </w:t>
      </w:r>
      <w:r w:rsidRPr="001F2911">
        <w:rPr>
          <w:i/>
          <w:iCs/>
        </w:rPr>
        <w:t>-&gt;</w:t>
      </w:r>
      <w:r w:rsidRPr="001F2911">
        <w:rPr>
          <w:b/>
          <w:bCs/>
          <w:i/>
          <w:iCs/>
        </w:rPr>
        <w:t xml:space="preserve"> Open a Module</w:t>
      </w:r>
      <w:r w:rsidRPr="001F2911">
        <w:rPr>
          <w:i/>
          <w:iCs/>
        </w:rPr>
        <w:t>.</w:t>
      </w:r>
    </w:p>
    <w:p w14:paraId="698C08B6" w14:textId="5C313B6B" w:rsidR="00436B6C" w:rsidRPr="004F5DEC" w:rsidRDefault="00A56DC3" w:rsidP="00436B6C">
      <w:pPr>
        <w:ind w:left="360"/>
      </w:pPr>
      <w:r w:rsidRPr="00A56DC3">
        <w:rPr>
          <w:noProof/>
        </w:rPr>
        <w:t xml:space="preserve"> </w:t>
      </w:r>
      <w:r w:rsidRPr="00A56DC3">
        <w:rPr>
          <w:noProof/>
        </w:rPr>
        <w:drawing>
          <wp:inline distT="0" distB="0" distL="0" distR="0" wp14:anchorId="07566B0C" wp14:editId="59C5DE32">
            <wp:extent cx="5943600" cy="3823970"/>
            <wp:effectExtent l="0" t="0" r="0" b="5080"/>
            <wp:docPr id="80670757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707576" name="Picture 1" descr="A screenshot of a computer&#10;&#10;AI-generated content may be incorrect."/>
                    <pic:cNvPicPr/>
                  </pic:nvPicPr>
                  <pic:blipFill>
                    <a:blip r:embed="rId21"/>
                    <a:stretch>
                      <a:fillRect/>
                    </a:stretch>
                  </pic:blipFill>
                  <pic:spPr>
                    <a:xfrm>
                      <a:off x="0" y="0"/>
                      <a:ext cx="5943600" cy="3823970"/>
                    </a:xfrm>
                    <a:prstGeom prst="rect">
                      <a:avLst/>
                    </a:prstGeom>
                  </pic:spPr>
                </pic:pic>
              </a:graphicData>
            </a:graphic>
          </wp:inline>
        </w:drawing>
      </w:r>
    </w:p>
    <w:p w14:paraId="3C3710CC" w14:textId="77777777" w:rsidR="00436B6C" w:rsidRPr="004F5DEC" w:rsidRDefault="00436B6C" w:rsidP="00436B6C">
      <w:pPr>
        <w:ind w:left="360"/>
      </w:pPr>
    </w:p>
    <w:p w14:paraId="278C446B" w14:textId="77777777" w:rsidR="00436B6C" w:rsidRPr="001F2911" w:rsidRDefault="7FE8B02A" w:rsidP="5FA9EDE7">
      <w:pPr>
        <w:pStyle w:val="Heading2"/>
        <w:rPr>
          <w:rFonts w:asciiTheme="minorHAnsi" w:hAnsiTheme="minorHAnsi"/>
        </w:rPr>
      </w:pPr>
      <w:bookmarkStart w:id="56" w:name="_Toc270168314"/>
      <w:r w:rsidRPr="5FA9EDE7">
        <w:rPr>
          <w:rFonts w:asciiTheme="minorHAnsi" w:hAnsiTheme="minorHAnsi"/>
        </w:rPr>
        <w:t>Module Design</w:t>
      </w:r>
      <w:bookmarkEnd w:id="56"/>
    </w:p>
    <w:p w14:paraId="4B297C56" w14:textId="77777777" w:rsidR="00436B6C" w:rsidRPr="004F5DEC" w:rsidRDefault="00436B6C" w:rsidP="00436B6C">
      <w:r w:rsidRPr="004F5DEC">
        <w:t xml:space="preserve">The </w:t>
      </w:r>
      <w:r w:rsidRPr="004F5DEC">
        <w:rPr>
          <w:b/>
          <w:bCs/>
        </w:rPr>
        <w:t>Module Design</w:t>
      </w:r>
      <w:r w:rsidRPr="004F5DEC">
        <w:t xml:space="preserve"> feature can create the module's file structure based on the user's input for the </w:t>
      </w:r>
      <w:r w:rsidRPr="004F5DEC">
        <w:rPr>
          <w:b/>
          <w:bCs/>
        </w:rPr>
        <w:t>Module Design</w:t>
      </w:r>
      <w:r w:rsidRPr="004F5DEC">
        <w:t>.</w:t>
      </w:r>
    </w:p>
    <w:p w14:paraId="1193C351" w14:textId="3FFAC7E0" w:rsidR="00436B6C" w:rsidRPr="004F5DEC" w:rsidRDefault="00436B6C" w:rsidP="00436B6C">
      <w:pPr>
        <w:pStyle w:val="ListParagraph"/>
        <w:numPr>
          <w:ilvl w:val="0"/>
          <w:numId w:val="7"/>
        </w:numPr>
      </w:pPr>
      <w:r w:rsidRPr="004F5DEC">
        <w:t xml:space="preserve">Click the </w:t>
      </w:r>
      <w:r w:rsidR="002377ED">
        <w:rPr>
          <w:b/>
          <w:bCs/>
        </w:rPr>
        <w:t xml:space="preserve">AI-Powered </w:t>
      </w:r>
      <w:r w:rsidR="00772633">
        <w:rPr>
          <w:b/>
          <w:bCs/>
        </w:rPr>
        <w:t>Module Creation</w:t>
      </w:r>
      <w:r w:rsidRPr="004F5DEC">
        <w:t xml:space="preserve"> button in the tool's sidebar, and then </w:t>
      </w:r>
      <w:proofErr w:type="gramStart"/>
      <w:r w:rsidRPr="004F5DEC">
        <w:t>click</w:t>
      </w:r>
      <w:proofErr w:type="gramEnd"/>
      <w:r w:rsidRPr="004F5DEC">
        <w:t xml:space="preserve"> </w:t>
      </w:r>
      <w:r w:rsidRPr="004F5DEC">
        <w:rPr>
          <w:b/>
          <w:bCs/>
        </w:rPr>
        <w:t>Create a new module from Scratch</w:t>
      </w:r>
      <w:r w:rsidRPr="004F5DEC">
        <w:t xml:space="preserve"> or </w:t>
      </w:r>
      <w:r w:rsidRPr="004F5DEC">
        <w:rPr>
          <w:b/>
          <w:bCs/>
        </w:rPr>
        <w:t>Open a Module</w:t>
      </w:r>
      <w:r w:rsidRPr="004F5DEC">
        <w:t xml:space="preserve"> feature to open the existing Module. You will then enter the </w:t>
      </w:r>
      <w:r w:rsidRPr="004F5DEC">
        <w:rPr>
          <w:b/>
          <w:bCs/>
        </w:rPr>
        <w:t>Module Design</w:t>
      </w:r>
      <w:r w:rsidRPr="004F5DEC">
        <w:t xml:space="preserve"> interface.</w:t>
      </w:r>
    </w:p>
    <w:p w14:paraId="6CB8A642" w14:textId="12D2C55A" w:rsidR="00436B6C" w:rsidRPr="004F5DEC" w:rsidRDefault="003321AF" w:rsidP="00436B6C">
      <w:pPr>
        <w:pStyle w:val="ListParagraph"/>
      </w:pPr>
      <w:r w:rsidRPr="00675F3B">
        <w:rPr>
          <w:noProof/>
        </w:rPr>
        <w:lastRenderedPageBreak/>
        <w:drawing>
          <wp:inline distT="0" distB="0" distL="0" distR="0" wp14:anchorId="7D823E59" wp14:editId="089ED9B1">
            <wp:extent cx="5361709" cy="2877909"/>
            <wp:effectExtent l="0" t="0" r="0" b="0"/>
            <wp:docPr id="16123101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781752" name="Picture 1" descr="A screenshot of a computer&#10;&#10;AI-generated content may be incorrect."/>
                    <pic:cNvPicPr/>
                  </pic:nvPicPr>
                  <pic:blipFill>
                    <a:blip r:embed="rId15"/>
                    <a:stretch>
                      <a:fillRect/>
                    </a:stretch>
                  </pic:blipFill>
                  <pic:spPr>
                    <a:xfrm>
                      <a:off x="0" y="0"/>
                      <a:ext cx="5365473" cy="2879929"/>
                    </a:xfrm>
                    <a:prstGeom prst="rect">
                      <a:avLst/>
                    </a:prstGeom>
                  </pic:spPr>
                </pic:pic>
              </a:graphicData>
            </a:graphic>
          </wp:inline>
        </w:drawing>
      </w:r>
    </w:p>
    <w:p w14:paraId="02CF15C9" w14:textId="77777777" w:rsidR="00436B6C" w:rsidRPr="004F5DEC" w:rsidRDefault="00436B6C" w:rsidP="00436B6C">
      <w:pPr>
        <w:pStyle w:val="ListParagraph"/>
        <w:numPr>
          <w:ilvl w:val="0"/>
          <w:numId w:val="7"/>
        </w:numPr>
        <w:spacing w:before="100" w:beforeAutospacing="1" w:after="100" w:afterAutospacing="1" w:line="240" w:lineRule="auto"/>
        <w:rPr>
          <w:rFonts w:eastAsia="Times New Roman" w:cs="Times New Roman"/>
          <w:kern w:val="0"/>
          <w14:ligatures w14:val="none"/>
        </w:rPr>
      </w:pPr>
      <w:r w:rsidRPr="004F5DEC">
        <w:rPr>
          <w:rFonts w:eastAsia="Times New Roman" w:cs="Times New Roman"/>
          <w:kern w:val="0"/>
          <w14:ligatures w14:val="none"/>
        </w:rPr>
        <w:t xml:space="preserve">Next, the user needs to input the </w:t>
      </w:r>
      <w:r w:rsidRPr="004F5DEC">
        <w:rPr>
          <w:rFonts w:eastAsia="Times New Roman" w:cs="Times New Roman"/>
          <w:b/>
          <w:bCs/>
          <w:kern w:val="0"/>
          <w14:ligatures w14:val="none"/>
        </w:rPr>
        <w:t>basic configuration information</w:t>
      </w:r>
      <w:r w:rsidRPr="004F5DEC">
        <w:rPr>
          <w:rFonts w:eastAsia="Times New Roman" w:cs="Times New Roman"/>
          <w:kern w:val="0"/>
          <w14:ligatures w14:val="none"/>
        </w:rPr>
        <w:t xml:space="preserve"> for the Module, including:</w:t>
      </w:r>
    </w:p>
    <w:p w14:paraId="5D837165" w14:textId="77777777" w:rsidR="00436B6C" w:rsidRPr="004F5DEC" w:rsidRDefault="00436B6C" w:rsidP="00436B6C">
      <w:pPr>
        <w:numPr>
          <w:ilvl w:val="0"/>
          <w:numId w:val="9"/>
        </w:numPr>
        <w:spacing w:before="100" w:beforeAutospacing="1" w:after="100" w:afterAutospacing="1" w:line="240" w:lineRule="auto"/>
        <w:rPr>
          <w:rFonts w:eastAsia="Times New Roman" w:cs="Times New Roman"/>
          <w:kern w:val="0"/>
          <w14:ligatures w14:val="none"/>
        </w:rPr>
      </w:pPr>
      <w:r w:rsidRPr="004F5DEC">
        <w:rPr>
          <w:rFonts w:eastAsia="Times New Roman" w:cs="Times New Roman"/>
          <w:b/>
          <w:bCs/>
          <w:kern w:val="0"/>
          <w14:ligatures w14:val="none"/>
        </w:rPr>
        <w:t>Module Title</w:t>
      </w:r>
    </w:p>
    <w:p w14:paraId="16A2246F" w14:textId="1CC7C1E5" w:rsidR="00436B6C" w:rsidRPr="004F5DEC" w:rsidRDefault="00436B6C" w:rsidP="5FA9EDE7">
      <w:pPr>
        <w:numPr>
          <w:ilvl w:val="0"/>
          <w:numId w:val="9"/>
        </w:numPr>
        <w:spacing w:before="100" w:beforeAutospacing="1" w:after="100" w:afterAutospacing="1" w:line="240" w:lineRule="auto"/>
        <w:rPr>
          <w:rFonts w:eastAsia="Times New Roman" w:cs="Times New Roman"/>
          <w:kern w:val="0"/>
          <w14:ligatures w14:val="none"/>
        </w:rPr>
      </w:pPr>
      <w:r w:rsidRPr="004F5DEC">
        <w:rPr>
          <w:rFonts w:eastAsia="Times New Roman" w:cs="Times New Roman"/>
          <w:b/>
          <w:bCs/>
          <w:kern w:val="0"/>
          <w14:ligatures w14:val="none"/>
        </w:rPr>
        <w:t>Product</w:t>
      </w:r>
      <w:r w:rsidRPr="004F5DEC">
        <w:rPr>
          <w:rFonts w:eastAsia="Times New Roman" w:cs="Times New Roman"/>
          <w:kern w:val="0"/>
          <w14:ligatures w14:val="none"/>
        </w:rPr>
        <w:t>: Select the product type that corresponds to your Module's topic. This will help the AI search for content within a precise scope.</w:t>
      </w:r>
      <w:r w:rsidRPr="004F5DEC">
        <w:rPr>
          <w:rFonts w:cs="Times New Roman"/>
          <w:kern w:val="0"/>
          <w14:ligatures w14:val="none"/>
        </w:rPr>
        <w:t xml:space="preserve"> The product </w:t>
      </w:r>
      <w:r w:rsidR="58025D03" w:rsidRPr="004F5DEC">
        <w:rPr>
          <w:rFonts w:cs="Times New Roman"/>
          <w:kern w:val="0"/>
          <w14:ligatures w14:val="none"/>
        </w:rPr>
        <w:t>supports</w:t>
      </w:r>
      <w:r w:rsidRPr="004F5DEC">
        <w:rPr>
          <w:rFonts w:cs="Times New Roman"/>
          <w:kern w:val="0"/>
          <w14:ligatures w14:val="none"/>
        </w:rPr>
        <w:t xml:space="preserve"> search and multiple selection.</w:t>
      </w:r>
    </w:p>
    <w:p w14:paraId="655C80A7" w14:textId="77777777" w:rsidR="00436B6C" w:rsidRPr="004F5DEC" w:rsidRDefault="00436B6C" w:rsidP="00436B6C">
      <w:pPr>
        <w:spacing w:before="100" w:beforeAutospacing="1" w:after="100" w:afterAutospacing="1" w:line="240" w:lineRule="auto"/>
        <w:ind w:left="1080"/>
        <w:rPr>
          <w:rFonts w:eastAsia="Times New Roman" w:cs="Times New Roman"/>
          <w:kern w:val="0"/>
          <w14:ligatures w14:val="none"/>
        </w:rPr>
      </w:pPr>
      <w:r w:rsidRPr="004F5DEC">
        <w:rPr>
          <w:rFonts w:eastAsia="Times New Roman" w:cs="Times New Roman"/>
          <w:noProof/>
          <w:kern w:val="0"/>
          <w14:ligatures w14:val="none"/>
        </w:rPr>
        <w:drawing>
          <wp:inline distT="0" distB="0" distL="0" distR="0" wp14:anchorId="3B308AE6" wp14:editId="504D6C93">
            <wp:extent cx="2967971" cy="2143760"/>
            <wp:effectExtent l="0" t="0" r="4445" b="8890"/>
            <wp:docPr id="11438839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883996" name="Picture 1" descr="A screenshot of a computer&#10;&#10;AI-generated content may be incorrect."/>
                    <pic:cNvPicPr/>
                  </pic:nvPicPr>
                  <pic:blipFill>
                    <a:blip r:embed="rId22"/>
                    <a:stretch>
                      <a:fillRect/>
                    </a:stretch>
                  </pic:blipFill>
                  <pic:spPr>
                    <a:xfrm>
                      <a:off x="0" y="0"/>
                      <a:ext cx="2970063" cy="2145271"/>
                    </a:xfrm>
                    <a:prstGeom prst="rect">
                      <a:avLst/>
                    </a:prstGeom>
                  </pic:spPr>
                </pic:pic>
              </a:graphicData>
            </a:graphic>
          </wp:inline>
        </w:drawing>
      </w:r>
    </w:p>
    <w:p w14:paraId="28C067B4" w14:textId="77777777" w:rsidR="00436B6C" w:rsidRPr="004F5DEC" w:rsidRDefault="00436B6C" w:rsidP="5FA9EDE7">
      <w:pPr>
        <w:numPr>
          <w:ilvl w:val="0"/>
          <w:numId w:val="9"/>
        </w:numPr>
        <w:spacing w:before="100" w:beforeAutospacing="1" w:after="100" w:afterAutospacing="1" w:line="240" w:lineRule="auto"/>
        <w:rPr>
          <w:rFonts w:eastAsia="Times New Roman" w:cs="Times New Roman"/>
          <w:kern w:val="0"/>
          <w14:ligatures w14:val="none"/>
        </w:rPr>
      </w:pPr>
      <w:r w:rsidRPr="004F5DEC">
        <w:rPr>
          <w:rFonts w:eastAsia="Times New Roman" w:cs="Times New Roman"/>
          <w:b/>
          <w:bCs/>
          <w:kern w:val="0"/>
          <w14:ligatures w14:val="none"/>
        </w:rPr>
        <w:t>Target Audience</w:t>
      </w:r>
      <w:r w:rsidRPr="004F5DEC">
        <w:rPr>
          <w:rFonts w:eastAsia="Times New Roman" w:cs="Times New Roman"/>
          <w:kern w:val="0"/>
          <w14:ligatures w14:val="none"/>
        </w:rPr>
        <w:t>: Input the audience profile for the Module. This will help the AI determine whether the retrieved articles match the target audience's level.</w:t>
      </w:r>
    </w:p>
    <w:p w14:paraId="7857207B" w14:textId="77777777" w:rsidR="00436B6C" w:rsidRPr="004F5DEC" w:rsidRDefault="00436B6C" w:rsidP="00436B6C">
      <w:pPr>
        <w:pStyle w:val="ListParagraph"/>
        <w:numPr>
          <w:ilvl w:val="0"/>
          <w:numId w:val="7"/>
        </w:numPr>
      </w:pPr>
      <w:r w:rsidRPr="004F5DEC">
        <w:t>The next step is to input the Unit information that will be included in the Module.</w:t>
      </w:r>
    </w:p>
    <w:p w14:paraId="41860273" w14:textId="77777777" w:rsidR="00436B6C" w:rsidRPr="001F2911" w:rsidRDefault="00436B6C" w:rsidP="00436B6C">
      <w:pPr>
        <w:numPr>
          <w:ilvl w:val="0"/>
          <w:numId w:val="9"/>
        </w:numPr>
        <w:spacing w:before="100" w:beforeAutospacing="1" w:after="100" w:afterAutospacing="1" w:line="240" w:lineRule="auto"/>
        <w:rPr>
          <w:b/>
          <w:bCs/>
        </w:rPr>
      </w:pPr>
      <w:r w:rsidRPr="001F2911">
        <w:rPr>
          <w:b/>
          <w:bCs/>
        </w:rPr>
        <w:t>Unit Title</w:t>
      </w:r>
    </w:p>
    <w:p w14:paraId="4D18C1AE" w14:textId="77777777" w:rsidR="00436B6C" w:rsidRPr="004F5DEC" w:rsidRDefault="00436B6C" w:rsidP="00436B6C">
      <w:pPr>
        <w:numPr>
          <w:ilvl w:val="0"/>
          <w:numId w:val="9"/>
        </w:numPr>
      </w:pPr>
      <w:r w:rsidRPr="001F2911">
        <w:rPr>
          <w:b/>
          <w:bCs/>
        </w:rPr>
        <w:t>Unit Template</w:t>
      </w:r>
      <w:r w:rsidRPr="004F5DEC">
        <w:t>:</w:t>
      </w:r>
      <w:r w:rsidRPr="001F2911">
        <w:rPr>
          <w:rFonts w:eastAsia="Times New Roman" w:cs="Times New Roman"/>
          <w:kern w:val="0"/>
          <w14:ligatures w14:val="none"/>
        </w:rPr>
        <w:t xml:space="preserve"> </w:t>
      </w:r>
      <w:r w:rsidRPr="004F5DEC">
        <w:t xml:space="preserve">Here, users can select the </w:t>
      </w:r>
      <w:r w:rsidRPr="004F5DEC">
        <w:rPr>
          <w:b/>
          <w:bCs/>
        </w:rPr>
        <w:t>type of Unit</w:t>
      </w:r>
      <w:r w:rsidRPr="004F5DEC">
        <w:t xml:space="preserve"> they want to include:</w:t>
      </w:r>
    </w:p>
    <w:p w14:paraId="49CB0A20" w14:textId="77777777" w:rsidR="00436B6C" w:rsidRPr="004F5DEC" w:rsidRDefault="00436B6C" w:rsidP="00436B6C">
      <w:pPr>
        <w:numPr>
          <w:ilvl w:val="1"/>
          <w:numId w:val="11"/>
        </w:numPr>
      </w:pPr>
      <w:r w:rsidRPr="004F5DEC">
        <w:lastRenderedPageBreak/>
        <w:t xml:space="preserve"> </w:t>
      </w:r>
      <w:r w:rsidRPr="004F5DEC">
        <w:rPr>
          <w:b/>
          <w:bCs/>
        </w:rPr>
        <w:t>Introduction</w:t>
      </w:r>
      <w:r w:rsidRPr="004F5DEC">
        <w:t>: The introduction Unit of the Module.</w:t>
      </w:r>
    </w:p>
    <w:p w14:paraId="0D504645" w14:textId="77777777" w:rsidR="00436B6C" w:rsidRPr="004F5DEC" w:rsidRDefault="00436B6C" w:rsidP="00436B6C">
      <w:pPr>
        <w:numPr>
          <w:ilvl w:val="1"/>
          <w:numId w:val="11"/>
        </w:numPr>
      </w:pPr>
      <w:r w:rsidRPr="004F5DEC">
        <w:t xml:space="preserve"> </w:t>
      </w:r>
      <w:r w:rsidRPr="004F5DEC">
        <w:rPr>
          <w:b/>
          <w:bCs/>
        </w:rPr>
        <w:t>Conceptual Unit</w:t>
      </w:r>
      <w:r w:rsidRPr="004F5DEC">
        <w:t>: Suitable for explaining concepts and knowledge.</w:t>
      </w:r>
    </w:p>
    <w:p w14:paraId="5BA473F8" w14:textId="77777777" w:rsidR="00436B6C" w:rsidRPr="004F5DEC" w:rsidRDefault="00436B6C" w:rsidP="00436B6C">
      <w:pPr>
        <w:numPr>
          <w:ilvl w:val="1"/>
          <w:numId w:val="11"/>
        </w:numPr>
      </w:pPr>
      <w:r w:rsidRPr="004F5DEC">
        <w:t xml:space="preserve"> </w:t>
      </w:r>
      <w:r w:rsidRPr="004F5DEC">
        <w:rPr>
          <w:b/>
          <w:bCs/>
        </w:rPr>
        <w:t>Exercise Unit</w:t>
      </w:r>
      <w:r w:rsidRPr="004F5DEC">
        <w:t>: The practical or lab Unit of the Module.</w:t>
      </w:r>
    </w:p>
    <w:p w14:paraId="4F01E60E" w14:textId="77777777" w:rsidR="00436B6C" w:rsidRPr="004F5DEC" w:rsidRDefault="00436B6C" w:rsidP="00436B6C">
      <w:pPr>
        <w:numPr>
          <w:ilvl w:val="1"/>
          <w:numId w:val="11"/>
        </w:numPr>
      </w:pPr>
      <w:r w:rsidRPr="004F5DEC">
        <w:rPr>
          <w:b/>
          <w:bCs/>
        </w:rPr>
        <w:t>Knowledge Check Unit</w:t>
      </w:r>
      <w:r w:rsidRPr="004F5DEC">
        <w:t>: The knowledge check associated with the Module.</w:t>
      </w:r>
    </w:p>
    <w:p w14:paraId="16E395AF" w14:textId="77777777" w:rsidR="00436B6C" w:rsidRPr="004F5DEC" w:rsidRDefault="00436B6C" w:rsidP="00436B6C">
      <w:pPr>
        <w:numPr>
          <w:ilvl w:val="1"/>
          <w:numId w:val="11"/>
        </w:numPr>
      </w:pPr>
      <w:r w:rsidRPr="004F5DEC">
        <w:rPr>
          <w:b/>
          <w:bCs/>
        </w:rPr>
        <w:t>Summary</w:t>
      </w:r>
      <w:r w:rsidRPr="004F5DEC">
        <w:t>: The summary Unit of the Module.</w:t>
      </w:r>
    </w:p>
    <w:p w14:paraId="33F211F3" w14:textId="77777777" w:rsidR="00436B6C" w:rsidRPr="001418B0" w:rsidRDefault="00436B6C" w:rsidP="00436B6C">
      <w:pPr>
        <w:pStyle w:val="NormalWeb"/>
        <w:ind w:left="1080"/>
      </w:pPr>
      <w:r w:rsidRPr="001F2911">
        <w:rPr>
          <w:rFonts w:asciiTheme="minorHAnsi" w:hAnsiTheme="minorHAnsi"/>
        </w:rPr>
        <w:t xml:space="preserve">By default, the system will create three </w:t>
      </w:r>
      <w:r w:rsidRPr="001F2911">
        <w:rPr>
          <w:rStyle w:val="Strong"/>
          <w:rFonts w:asciiTheme="minorHAnsi" w:eastAsiaTheme="majorEastAsia" w:hAnsiTheme="minorHAnsi"/>
        </w:rPr>
        <w:t>Supplemental Units</w:t>
      </w:r>
      <w:r w:rsidRPr="001F2911">
        <w:rPr>
          <w:rFonts w:asciiTheme="minorHAnsi" w:hAnsiTheme="minorHAnsi"/>
        </w:rPr>
        <w:t xml:space="preserve">: </w:t>
      </w:r>
      <w:r w:rsidRPr="001F2911">
        <w:rPr>
          <w:rStyle w:val="Strong"/>
          <w:rFonts w:asciiTheme="minorHAnsi" w:eastAsiaTheme="majorEastAsia" w:hAnsiTheme="minorHAnsi"/>
        </w:rPr>
        <w:t>Introduction</w:t>
      </w:r>
      <w:r w:rsidRPr="001F2911">
        <w:rPr>
          <w:rFonts w:asciiTheme="minorHAnsi" w:hAnsiTheme="minorHAnsi"/>
        </w:rPr>
        <w:t xml:space="preserve">, </w:t>
      </w:r>
      <w:r w:rsidRPr="001F2911">
        <w:rPr>
          <w:rStyle w:val="Strong"/>
          <w:rFonts w:asciiTheme="minorHAnsi" w:eastAsiaTheme="majorEastAsia" w:hAnsiTheme="minorHAnsi"/>
        </w:rPr>
        <w:t>Knowledge Check</w:t>
      </w:r>
      <w:r w:rsidRPr="001F2911">
        <w:rPr>
          <w:rFonts w:asciiTheme="minorHAnsi" w:hAnsiTheme="minorHAnsi"/>
        </w:rPr>
        <w:t xml:space="preserve">, and </w:t>
      </w:r>
      <w:r w:rsidRPr="001F2911">
        <w:rPr>
          <w:rStyle w:val="Strong"/>
          <w:rFonts w:asciiTheme="minorHAnsi" w:eastAsiaTheme="majorEastAsia" w:hAnsiTheme="minorHAnsi"/>
        </w:rPr>
        <w:t>Summary</w:t>
      </w:r>
      <w:r w:rsidRPr="001F2911">
        <w:rPr>
          <w:rFonts w:asciiTheme="minorHAnsi" w:hAnsiTheme="minorHAnsi"/>
        </w:rPr>
        <w:t xml:space="preserve">. Users only need to add or remove </w:t>
      </w:r>
      <w:r w:rsidRPr="001F2911">
        <w:rPr>
          <w:rStyle w:val="Strong"/>
          <w:rFonts w:asciiTheme="minorHAnsi" w:eastAsiaTheme="majorEastAsia" w:hAnsiTheme="minorHAnsi"/>
        </w:rPr>
        <w:t>Conceptual Units</w:t>
      </w:r>
      <w:r w:rsidRPr="001F2911">
        <w:rPr>
          <w:rFonts w:asciiTheme="minorHAnsi" w:hAnsiTheme="minorHAnsi"/>
        </w:rPr>
        <w:t xml:space="preserve"> or </w:t>
      </w:r>
      <w:r w:rsidRPr="001F2911">
        <w:rPr>
          <w:rStyle w:val="Strong"/>
          <w:rFonts w:asciiTheme="minorHAnsi" w:eastAsiaTheme="majorEastAsia" w:hAnsiTheme="minorHAnsi"/>
        </w:rPr>
        <w:t>Exercise Units</w:t>
      </w:r>
      <w:r w:rsidRPr="001F2911">
        <w:rPr>
          <w:rFonts w:asciiTheme="minorHAnsi" w:hAnsiTheme="minorHAnsi"/>
        </w:rPr>
        <w:t xml:space="preserve"> as needed.</w:t>
      </w:r>
    </w:p>
    <w:p w14:paraId="68A753AB" w14:textId="098E6421" w:rsidR="00436B6C" w:rsidRPr="004F5DEC" w:rsidRDefault="0039572B" w:rsidP="00436B6C">
      <w:pPr>
        <w:pStyle w:val="ListParagraph"/>
      </w:pPr>
      <w:r w:rsidRPr="0039572B">
        <w:rPr>
          <w:noProof/>
        </w:rPr>
        <w:drawing>
          <wp:inline distT="0" distB="0" distL="0" distR="0" wp14:anchorId="3EEBA63B" wp14:editId="612A3B09">
            <wp:extent cx="5943600" cy="3190240"/>
            <wp:effectExtent l="0" t="0" r="0" b="0"/>
            <wp:docPr id="211948855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488557" name="Picture 1" descr="A screenshot of a computer&#10;&#10;AI-generated content may be incorrect."/>
                    <pic:cNvPicPr/>
                  </pic:nvPicPr>
                  <pic:blipFill>
                    <a:blip r:embed="rId23"/>
                    <a:stretch>
                      <a:fillRect/>
                    </a:stretch>
                  </pic:blipFill>
                  <pic:spPr>
                    <a:xfrm>
                      <a:off x="0" y="0"/>
                      <a:ext cx="5943600" cy="3190240"/>
                    </a:xfrm>
                    <a:prstGeom prst="rect">
                      <a:avLst/>
                    </a:prstGeom>
                  </pic:spPr>
                </pic:pic>
              </a:graphicData>
            </a:graphic>
          </wp:inline>
        </w:drawing>
      </w:r>
    </w:p>
    <w:p w14:paraId="7641B064" w14:textId="77777777" w:rsidR="00436B6C" w:rsidRPr="004F5DEC" w:rsidRDefault="00436B6C" w:rsidP="00436B6C">
      <w:pPr>
        <w:pStyle w:val="ListParagraph"/>
        <w:numPr>
          <w:ilvl w:val="0"/>
          <w:numId w:val="7"/>
        </w:numPr>
      </w:pPr>
      <w:r w:rsidRPr="004F5DEC">
        <w:t xml:space="preserve">Users can use the </w:t>
      </w:r>
      <w:r w:rsidRPr="004F5DEC">
        <w:rPr>
          <w:b/>
          <w:bCs/>
        </w:rPr>
        <w:t>+</w:t>
      </w:r>
      <w:r w:rsidRPr="004F5DEC">
        <w:t xml:space="preserve"> and </w:t>
      </w:r>
      <w:r w:rsidRPr="004F5DEC">
        <w:rPr>
          <w:b/>
          <w:bCs/>
        </w:rPr>
        <w:t>-</w:t>
      </w:r>
      <w:r w:rsidRPr="004F5DEC">
        <w:t xml:space="preserve"> buttons to add or remove a Unit. They can also use the </w:t>
      </w:r>
      <w:r w:rsidRPr="004F5DEC">
        <w:rPr>
          <w:b/>
          <w:bCs/>
        </w:rPr>
        <w:t>up</w:t>
      </w:r>
      <w:r w:rsidRPr="004F5DEC">
        <w:t xml:space="preserve"> and </w:t>
      </w:r>
      <w:r w:rsidRPr="004F5DEC">
        <w:rPr>
          <w:b/>
          <w:bCs/>
        </w:rPr>
        <w:t>down</w:t>
      </w:r>
      <w:r w:rsidRPr="004F5DEC">
        <w:t xml:space="preserve"> arrows to adjust the order of Units within the Module.</w:t>
      </w:r>
    </w:p>
    <w:p w14:paraId="5118F466" w14:textId="77777777" w:rsidR="00436B6C" w:rsidRPr="004F5DEC" w:rsidRDefault="00436B6C" w:rsidP="00436B6C">
      <w:pPr>
        <w:pStyle w:val="ListParagraph"/>
        <w:numPr>
          <w:ilvl w:val="0"/>
          <w:numId w:val="12"/>
        </w:numPr>
        <w:spacing w:after="0" w:line="240" w:lineRule="auto"/>
        <w:rPr>
          <w:rFonts w:eastAsia="Times New Roman" w:cs="Times New Roman"/>
          <w:kern w:val="0"/>
          <w14:ligatures w14:val="none"/>
        </w:rPr>
      </w:pPr>
      <w:r w:rsidRPr="004F5DEC">
        <w:rPr>
          <w:rFonts w:eastAsia="Times New Roman" w:cs="Times New Roman"/>
          <w:b/>
          <w:bCs/>
          <w:kern w:val="0"/>
          <w14:ligatures w14:val="none"/>
        </w:rPr>
        <w:t>Design Units</w:t>
      </w:r>
      <w:r w:rsidRPr="004F5DEC">
        <w:rPr>
          <w:rFonts w:eastAsia="Times New Roman" w:cs="Times New Roman"/>
          <w:kern w:val="0"/>
          <w14:ligatures w14:val="none"/>
        </w:rPr>
        <w:t>: This mode allows users to enter a step-by-step Unit creation workflow.</w:t>
      </w:r>
      <w:r w:rsidRPr="004F5DEC">
        <w:t xml:space="preserve"> </w:t>
      </w:r>
      <w:r w:rsidRPr="004F5DEC">
        <w:rPr>
          <w:rFonts w:eastAsia="Times New Roman" w:cs="Times New Roman"/>
          <w:kern w:val="0"/>
          <w14:ligatures w14:val="none"/>
        </w:rPr>
        <w:t>This ensures that the generation of your Unit content remains completely under your control, leading to the desired outcome.</w:t>
      </w:r>
    </w:p>
    <w:p w14:paraId="4564C180" w14:textId="43E89C95" w:rsidR="00436B6C" w:rsidRPr="004F5DEC" w:rsidRDefault="16472DF0" w:rsidP="00436B6C">
      <w:pPr>
        <w:pStyle w:val="ListParagraph"/>
        <w:numPr>
          <w:ilvl w:val="0"/>
          <w:numId w:val="12"/>
        </w:numPr>
      </w:pPr>
      <w:r w:rsidRPr="004F5DEC">
        <w:rPr>
          <w:rFonts w:eastAsia="Times New Roman" w:cs="Times New Roman"/>
          <w:b/>
          <w:bCs/>
          <w:kern w:val="0"/>
          <w14:ligatures w14:val="none"/>
        </w:rPr>
        <w:t>Draft</w:t>
      </w:r>
      <w:r w:rsidR="00436B6C" w:rsidRPr="004F5DEC">
        <w:rPr>
          <w:rFonts w:eastAsia="Times New Roman" w:cs="Times New Roman"/>
          <w:b/>
          <w:bCs/>
          <w:kern w:val="0"/>
          <w14:ligatures w14:val="none"/>
        </w:rPr>
        <w:t xml:space="preserve"> Full Module</w:t>
      </w:r>
      <w:r w:rsidR="00436B6C" w:rsidRPr="004F5DEC">
        <w:rPr>
          <w:rFonts w:eastAsia="Times New Roman" w:cs="Times New Roman"/>
          <w:kern w:val="0"/>
          <w14:ligatures w14:val="none"/>
        </w:rPr>
        <w:t>: This mode enables an unattended full Module creation process. The plugin will let the AI autonomously complete the entire Module.</w:t>
      </w:r>
      <w:r w:rsidR="00436B6C" w:rsidRPr="004F5DEC">
        <w:rPr>
          <w:rFonts w:eastAsia="Times New Roman" w:cs="Times New Roman"/>
          <w:kern w:val="0"/>
          <w14:ligatures w14:val="none"/>
        </w:rPr>
        <w:br/>
      </w:r>
      <w:r w:rsidR="00436B6C" w:rsidRPr="5FA9EDE7">
        <w:rPr>
          <w:rFonts w:eastAsia="Times New Roman" w:cs="Times New Roman"/>
          <w:i/>
          <w:iCs/>
          <w:kern w:val="0"/>
          <w14:ligatures w14:val="none"/>
        </w:rPr>
        <w:t>Note: This process may take a significant amount of time. For example, creating a Module with 5 Units can take over 5 minutes.</w:t>
      </w:r>
    </w:p>
    <w:p w14:paraId="45601A2D" w14:textId="77777777" w:rsidR="00436B6C" w:rsidRPr="004F5DEC" w:rsidRDefault="00436B6C" w:rsidP="00436B6C"/>
    <w:p w14:paraId="12D8FF8D" w14:textId="77777777" w:rsidR="00436B6C" w:rsidRPr="001F2911" w:rsidRDefault="7FE8B02A" w:rsidP="5FA9EDE7">
      <w:pPr>
        <w:pStyle w:val="Heading2"/>
        <w:rPr>
          <w:rFonts w:asciiTheme="minorHAnsi" w:hAnsiTheme="minorHAnsi"/>
        </w:rPr>
      </w:pPr>
      <w:bookmarkStart w:id="57" w:name="_Toc2110067488"/>
      <w:r w:rsidRPr="5FA9EDE7">
        <w:rPr>
          <w:rFonts w:asciiTheme="minorHAnsi" w:hAnsiTheme="minorHAnsi"/>
        </w:rPr>
        <w:lastRenderedPageBreak/>
        <w:t>Unit Design</w:t>
      </w:r>
      <w:bookmarkEnd w:id="57"/>
    </w:p>
    <w:p w14:paraId="29D0777A" w14:textId="77777777" w:rsidR="00436B6C" w:rsidRPr="004F5DEC" w:rsidRDefault="00436B6C" w:rsidP="00436B6C">
      <w:r w:rsidRPr="004F5DEC">
        <w:t xml:space="preserve">After completing the Module design in </w:t>
      </w:r>
      <w:r w:rsidRPr="004F5DEC">
        <w:rPr>
          <w:b/>
          <w:bCs/>
        </w:rPr>
        <w:t xml:space="preserve">Module Design </w:t>
      </w:r>
      <w:r w:rsidRPr="004F5DEC">
        <w:t xml:space="preserve">function, if the user clicks Design Units, they will enter the </w:t>
      </w:r>
      <w:r w:rsidRPr="004F5DEC">
        <w:rPr>
          <w:b/>
          <w:bCs/>
        </w:rPr>
        <w:t>Unit Design</w:t>
      </w:r>
      <w:r w:rsidRPr="004F5DEC">
        <w:t xml:space="preserve"> function. Here, users can leverage AI to generate the content for each Unit.</w:t>
      </w:r>
    </w:p>
    <w:p w14:paraId="3D844016" w14:textId="77777777" w:rsidR="00436B6C" w:rsidRPr="004F5DEC" w:rsidRDefault="00436B6C" w:rsidP="00436B6C">
      <w:r w:rsidRPr="004F5DEC">
        <w:t>We will explain this process by dividing it into two types: Conceptual Unit and Exercise Unit.</w:t>
      </w:r>
    </w:p>
    <w:p w14:paraId="159B71BF" w14:textId="77777777" w:rsidR="00436B6C" w:rsidRPr="004F5DEC" w:rsidRDefault="7FE8B02A" w:rsidP="00436B6C">
      <w:pPr>
        <w:pStyle w:val="Heading3"/>
      </w:pPr>
      <w:bookmarkStart w:id="58" w:name="_Toc1361652334"/>
      <w:r>
        <w:t>Conceptual Unit Design</w:t>
      </w:r>
      <w:bookmarkEnd w:id="58"/>
    </w:p>
    <w:p w14:paraId="0767797E" w14:textId="5ABC1A9A" w:rsidR="00436B6C" w:rsidRPr="004F5DEC" w:rsidRDefault="00436B6C" w:rsidP="5FA9EDE7">
      <w:pPr>
        <w:pStyle w:val="ListParagraph"/>
        <w:numPr>
          <w:ilvl w:val="0"/>
          <w:numId w:val="13"/>
        </w:numPr>
      </w:pPr>
      <w:r>
        <w:t xml:space="preserve">Click the </w:t>
      </w:r>
      <w:r w:rsidR="002377ED" w:rsidRPr="5FA9EDE7">
        <w:rPr>
          <w:b/>
          <w:bCs/>
        </w:rPr>
        <w:t xml:space="preserve">AI-Powered </w:t>
      </w:r>
      <w:r w:rsidR="00772633" w:rsidRPr="5FA9EDE7">
        <w:rPr>
          <w:b/>
          <w:bCs/>
        </w:rPr>
        <w:t>Module Creation</w:t>
      </w:r>
      <w:r>
        <w:t xml:space="preserve"> button in the tool's sidebar, and then click </w:t>
      </w:r>
      <w:r w:rsidR="5240FA80" w:rsidRPr="5FA9EDE7">
        <w:rPr>
          <w:b/>
          <w:bCs/>
        </w:rPr>
        <w:t xml:space="preserve">Create a new module from </w:t>
      </w:r>
      <w:proofErr w:type="gramStart"/>
      <w:r w:rsidR="5240FA80" w:rsidRPr="5FA9EDE7">
        <w:rPr>
          <w:b/>
          <w:bCs/>
        </w:rPr>
        <w:t xml:space="preserve">scratch </w:t>
      </w:r>
      <w:r>
        <w:t xml:space="preserve"> to</w:t>
      </w:r>
      <w:proofErr w:type="gramEnd"/>
      <w:r>
        <w:t xml:space="preserve"> create a new module or </w:t>
      </w:r>
      <w:r w:rsidRPr="5FA9EDE7">
        <w:rPr>
          <w:b/>
          <w:bCs/>
        </w:rPr>
        <w:t>Open a Module</w:t>
      </w:r>
      <w:r>
        <w:t xml:space="preserve"> feature to open the existing Module. You will then enter the </w:t>
      </w:r>
      <w:r w:rsidRPr="5FA9EDE7">
        <w:rPr>
          <w:b/>
          <w:bCs/>
        </w:rPr>
        <w:t>Module Design</w:t>
      </w:r>
      <w:r>
        <w:t xml:space="preserve"> interface. Click a conceptual unit, then </w:t>
      </w:r>
      <w:proofErr w:type="gramStart"/>
      <w:r>
        <w:t>system</w:t>
      </w:r>
      <w:proofErr w:type="gramEnd"/>
      <w:r>
        <w:t xml:space="preserve"> will enter </w:t>
      </w:r>
      <w:proofErr w:type="gramStart"/>
      <w:r>
        <w:t>conceptual</w:t>
      </w:r>
      <w:proofErr w:type="gramEnd"/>
      <w:r>
        <w:t xml:space="preserve"> unit design wizard.</w:t>
      </w:r>
    </w:p>
    <w:p w14:paraId="27AC86BB" w14:textId="77777777" w:rsidR="00436B6C" w:rsidRPr="004F5DEC" w:rsidRDefault="00436B6C" w:rsidP="00436B6C">
      <w:pPr>
        <w:pStyle w:val="ListParagraph"/>
      </w:pPr>
      <w:r w:rsidRPr="004F5DEC">
        <w:t xml:space="preserve">This process consists of </w:t>
      </w:r>
      <w:r w:rsidRPr="004F5DEC">
        <w:rPr>
          <w:b/>
          <w:bCs/>
        </w:rPr>
        <w:t>two steps</w:t>
      </w:r>
      <w:r w:rsidRPr="004F5DEC">
        <w:t>:</w:t>
      </w:r>
    </w:p>
    <w:p w14:paraId="20B97101" w14:textId="77777777" w:rsidR="00436B6C" w:rsidRPr="004F5DEC" w:rsidRDefault="00436B6C" w:rsidP="00436B6C">
      <w:pPr>
        <w:pStyle w:val="ListParagraph"/>
        <w:numPr>
          <w:ilvl w:val="0"/>
          <w:numId w:val="16"/>
        </w:numPr>
      </w:pPr>
      <w:r w:rsidRPr="004F5DEC">
        <w:rPr>
          <w:b/>
          <w:bCs/>
        </w:rPr>
        <w:t>Step 1: Search Source Document</w:t>
      </w:r>
      <w:r w:rsidRPr="004F5DEC">
        <w:br/>
        <w:t xml:space="preserve">Search for relevant source documents based on the </w:t>
      </w:r>
      <w:r w:rsidRPr="004F5DEC">
        <w:rPr>
          <w:b/>
          <w:bCs/>
        </w:rPr>
        <w:t>Unit Title</w:t>
      </w:r>
      <w:r w:rsidRPr="004F5DEC">
        <w:t xml:space="preserve"> and </w:t>
      </w:r>
      <w:r w:rsidRPr="004F5DEC">
        <w:rPr>
          <w:b/>
          <w:bCs/>
        </w:rPr>
        <w:t>Product</w:t>
      </w:r>
      <w:r w:rsidRPr="004F5DEC">
        <w:t xml:space="preserve">. You need </w:t>
      </w:r>
      <w:proofErr w:type="gramStart"/>
      <w:r w:rsidRPr="004F5DEC">
        <w:t>review</w:t>
      </w:r>
      <w:proofErr w:type="gramEnd"/>
      <w:r w:rsidRPr="004F5DEC">
        <w:t xml:space="preserve">, add, or customize the documents in the </w:t>
      </w:r>
      <w:r w:rsidRPr="004F5DEC">
        <w:rPr>
          <w:b/>
          <w:bCs/>
        </w:rPr>
        <w:t>Document List</w:t>
      </w:r>
      <w:r w:rsidRPr="004F5DEC">
        <w:t>.</w:t>
      </w:r>
    </w:p>
    <w:p w14:paraId="0530E844" w14:textId="43AB5C17" w:rsidR="00436B6C" w:rsidRDefault="00436B6C" w:rsidP="00436B6C">
      <w:pPr>
        <w:pStyle w:val="ListParagraph"/>
        <w:numPr>
          <w:ilvl w:val="0"/>
          <w:numId w:val="16"/>
        </w:numPr>
      </w:pPr>
      <w:r w:rsidRPr="004F5DEC">
        <w:rPr>
          <w:b/>
          <w:bCs/>
        </w:rPr>
        <w:t>Step 2: Generate Unit Topics</w:t>
      </w:r>
      <w:r w:rsidRPr="004F5DEC">
        <w:br/>
        <w:t xml:space="preserve">The AI generates suggested </w:t>
      </w:r>
      <w:r w:rsidRPr="004F5DEC">
        <w:rPr>
          <w:b/>
          <w:bCs/>
        </w:rPr>
        <w:t>Unit Topics</w:t>
      </w:r>
      <w:r w:rsidRPr="004F5DEC">
        <w:t xml:space="preserve"> based on the data sources. You need </w:t>
      </w:r>
      <w:proofErr w:type="gramStart"/>
      <w:r w:rsidRPr="004F5DEC">
        <w:t>refine</w:t>
      </w:r>
      <w:proofErr w:type="gramEnd"/>
      <w:r w:rsidRPr="004F5DEC">
        <w:t>, add, or adjust the topics to align with your design requirements.</w:t>
      </w:r>
    </w:p>
    <w:p w14:paraId="01151B18" w14:textId="73A923E7" w:rsidR="005825F5" w:rsidRPr="004F5DEC" w:rsidRDefault="005825F5" w:rsidP="00436B6C">
      <w:pPr>
        <w:pStyle w:val="ListParagraph"/>
        <w:numPr>
          <w:ilvl w:val="0"/>
          <w:numId w:val="16"/>
        </w:numPr>
      </w:pPr>
      <w:r w:rsidRPr="005825F5">
        <w:rPr>
          <w:noProof/>
        </w:rPr>
        <w:drawing>
          <wp:inline distT="0" distB="0" distL="0" distR="0" wp14:anchorId="3AD338DF" wp14:editId="0C0C66E8">
            <wp:extent cx="4954110" cy="2666010"/>
            <wp:effectExtent l="0" t="0" r="0" b="1270"/>
            <wp:docPr id="17044828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482865" name="Picture 1" descr="A screenshot of a computer&#10;&#10;AI-generated content may be incorrect."/>
                    <pic:cNvPicPr/>
                  </pic:nvPicPr>
                  <pic:blipFill>
                    <a:blip r:embed="rId24"/>
                    <a:stretch>
                      <a:fillRect/>
                    </a:stretch>
                  </pic:blipFill>
                  <pic:spPr>
                    <a:xfrm>
                      <a:off x="0" y="0"/>
                      <a:ext cx="4966212" cy="2672523"/>
                    </a:xfrm>
                    <a:prstGeom prst="rect">
                      <a:avLst/>
                    </a:prstGeom>
                  </pic:spPr>
                </pic:pic>
              </a:graphicData>
            </a:graphic>
          </wp:inline>
        </w:drawing>
      </w:r>
    </w:p>
    <w:p w14:paraId="404B3552" w14:textId="79113B2C" w:rsidR="00436B6C" w:rsidRPr="004F5DEC" w:rsidRDefault="00436B6C" w:rsidP="00436B6C">
      <w:pPr>
        <w:pStyle w:val="ListParagraph"/>
        <w:numPr>
          <w:ilvl w:val="0"/>
          <w:numId w:val="13"/>
        </w:numPr>
      </w:pPr>
      <w:r w:rsidRPr="001F2911">
        <w:rPr>
          <w:b/>
          <w:bCs/>
        </w:rPr>
        <w:t>Step1: Search Source Document</w:t>
      </w:r>
      <w:r w:rsidRPr="004F5DEC">
        <w:br/>
        <w:t xml:space="preserve">When entering a </w:t>
      </w:r>
      <w:r w:rsidRPr="004F5DEC">
        <w:rPr>
          <w:b/>
          <w:bCs/>
        </w:rPr>
        <w:t>Conceptual Unit</w:t>
      </w:r>
      <w:r w:rsidRPr="004F5DEC">
        <w:t xml:space="preserve">, the first step is </w:t>
      </w:r>
      <w:r w:rsidRPr="004F5DEC">
        <w:rPr>
          <w:b/>
          <w:bCs/>
        </w:rPr>
        <w:t>Search Source Document</w:t>
      </w:r>
      <w:r w:rsidRPr="004F5DEC">
        <w:t xml:space="preserve">. The system will automatically search for relevant articles based on the </w:t>
      </w:r>
      <w:r w:rsidRPr="004F5DEC">
        <w:rPr>
          <w:b/>
          <w:bCs/>
        </w:rPr>
        <w:t>Unit Title</w:t>
      </w:r>
      <w:r w:rsidRPr="004F5DEC">
        <w:t xml:space="preserve"> and </w:t>
      </w:r>
      <w:r w:rsidRPr="004F5DEC">
        <w:rPr>
          <w:b/>
          <w:bCs/>
        </w:rPr>
        <w:t>Product</w:t>
      </w:r>
      <w:r w:rsidRPr="004F5DEC">
        <w:t xml:space="preserve"> information and check article relevance against</w:t>
      </w:r>
      <w:r w:rsidRPr="004F5DEC">
        <w:rPr>
          <w:b/>
          <w:bCs/>
        </w:rPr>
        <w:t xml:space="preserve"> Target Audience Profile</w:t>
      </w:r>
      <w:r w:rsidRPr="004F5DEC">
        <w:t xml:space="preserve">. </w:t>
      </w:r>
      <w:r w:rsidRPr="004F5DEC">
        <w:lastRenderedPageBreak/>
        <w:t xml:space="preserve">These articles are sourced from the Learn website's documentation. The </w:t>
      </w:r>
      <w:r w:rsidRPr="004F5DEC">
        <w:rPr>
          <w:b/>
          <w:bCs/>
        </w:rPr>
        <w:t>Unit Designer</w:t>
      </w:r>
      <w:r w:rsidRPr="004F5DEC">
        <w:t xml:space="preserve"> will use these articles as Data</w:t>
      </w:r>
      <w:r>
        <w:rPr>
          <w:rFonts w:hint="eastAsia"/>
        </w:rPr>
        <w:t xml:space="preserve"> </w:t>
      </w:r>
      <w:proofErr w:type="gramStart"/>
      <w:r w:rsidRPr="004F5DEC">
        <w:t>source</w:t>
      </w:r>
      <w:proofErr w:type="gramEnd"/>
      <w:r w:rsidRPr="004F5DEC">
        <w:t xml:space="preserve"> to generate the Unit content. Users can click on the articles in the Document List to review whether the content meets their requirements.</w:t>
      </w:r>
      <w:r w:rsidRPr="004F5DEC">
        <w:br/>
      </w:r>
      <w:r w:rsidR="00CB6D8F" w:rsidRPr="00CB6D8F">
        <w:rPr>
          <w:noProof/>
        </w:rPr>
        <w:drawing>
          <wp:inline distT="0" distB="0" distL="0" distR="0" wp14:anchorId="7EE34F63" wp14:editId="077F1F9A">
            <wp:extent cx="5943600" cy="3183890"/>
            <wp:effectExtent l="0" t="0" r="0" b="0"/>
            <wp:docPr id="6760784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07842" name="Picture 1" descr="A screenshot of a computer&#10;&#10;AI-generated content may be incorrect."/>
                    <pic:cNvPicPr/>
                  </pic:nvPicPr>
                  <pic:blipFill>
                    <a:blip r:embed="rId25"/>
                    <a:stretch>
                      <a:fillRect/>
                    </a:stretch>
                  </pic:blipFill>
                  <pic:spPr>
                    <a:xfrm>
                      <a:off x="0" y="0"/>
                      <a:ext cx="5943600" cy="3183890"/>
                    </a:xfrm>
                    <a:prstGeom prst="rect">
                      <a:avLst/>
                    </a:prstGeom>
                  </pic:spPr>
                </pic:pic>
              </a:graphicData>
            </a:graphic>
          </wp:inline>
        </w:drawing>
      </w:r>
    </w:p>
    <w:p w14:paraId="2049629B" w14:textId="6E3D7BA4" w:rsidR="00436B6C" w:rsidRDefault="00436B6C" w:rsidP="00436B6C">
      <w:pPr>
        <w:ind w:left="720"/>
      </w:pPr>
      <w:r w:rsidRPr="004F5DEC">
        <w:t xml:space="preserve">Users can also click on the </w:t>
      </w:r>
      <w:r w:rsidRPr="004F5DEC">
        <w:rPr>
          <w:b/>
          <w:bCs/>
        </w:rPr>
        <w:t>...</w:t>
      </w:r>
      <w:r w:rsidRPr="004F5DEC">
        <w:t xml:space="preserve"> (ellipsis) next to each article to access additional options, such as previewing, removing the article from the content source.</w:t>
      </w:r>
    </w:p>
    <w:p w14:paraId="006956C8" w14:textId="0A445E37" w:rsidR="008A1514" w:rsidRPr="004F5DEC" w:rsidRDefault="008A1514" w:rsidP="00436B6C">
      <w:pPr>
        <w:ind w:left="720"/>
      </w:pPr>
      <w:r w:rsidRPr="008A1514">
        <w:rPr>
          <w:noProof/>
        </w:rPr>
        <w:drawing>
          <wp:inline distT="0" distB="0" distL="0" distR="0" wp14:anchorId="7BDF1821" wp14:editId="44D18CB2">
            <wp:extent cx="5620534" cy="2543530"/>
            <wp:effectExtent l="0" t="0" r="0" b="9525"/>
            <wp:docPr id="3616353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635309" name="Picture 1" descr="A screenshot of a computer&#10;&#10;AI-generated content may be incorrect."/>
                    <pic:cNvPicPr/>
                  </pic:nvPicPr>
                  <pic:blipFill>
                    <a:blip r:embed="rId26"/>
                    <a:stretch>
                      <a:fillRect/>
                    </a:stretch>
                  </pic:blipFill>
                  <pic:spPr>
                    <a:xfrm>
                      <a:off x="0" y="0"/>
                      <a:ext cx="5620534" cy="2543530"/>
                    </a:xfrm>
                    <a:prstGeom prst="rect">
                      <a:avLst/>
                    </a:prstGeom>
                  </pic:spPr>
                </pic:pic>
              </a:graphicData>
            </a:graphic>
          </wp:inline>
        </w:drawing>
      </w:r>
    </w:p>
    <w:p w14:paraId="3A58A9A7" w14:textId="77777777" w:rsidR="00436B6C" w:rsidRPr="004F5DEC" w:rsidRDefault="00436B6C" w:rsidP="00436B6C">
      <w:pPr>
        <w:ind w:left="720"/>
      </w:pPr>
      <w:r w:rsidRPr="004F5DEC">
        <w:t xml:space="preserve">The tool also provides a </w:t>
      </w:r>
      <w:r w:rsidRPr="004F5DEC">
        <w:rPr>
          <w:b/>
          <w:bCs/>
        </w:rPr>
        <w:t>Bring Your Own Data</w:t>
      </w:r>
      <w:r w:rsidRPr="004F5DEC">
        <w:t xml:space="preserve"> feature, allowing users to provide their own links and documents as a data source.</w:t>
      </w:r>
    </w:p>
    <w:p w14:paraId="7671413C" w14:textId="77777777" w:rsidR="00436B6C" w:rsidRPr="004F5DEC" w:rsidRDefault="00436B6C" w:rsidP="00436B6C">
      <w:pPr>
        <w:ind w:firstLine="720"/>
      </w:pPr>
      <w:r w:rsidRPr="004F5DEC">
        <w:t xml:space="preserve">Users can click the </w:t>
      </w:r>
      <w:r w:rsidRPr="004F5DEC">
        <w:rPr>
          <w:b/>
          <w:bCs/>
        </w:rPr>
        <w:t>chain icon</w:t>
      </w:r>
      <w:r w:rsidRPr="004F5DEC">
        <w:t xml:space="preserve"> to add a new web link </w:t>
      </w:r>
    </w:p>
    <w:p w14:paraId="71E08544" w14:textId="6A0AA159" w:rsidR="00436B6C" w:rsidRPr="004F5DEC" w:rsidRDefault="00145F54" w:rsidP="00436B6C">
      <w:pPr>
        <w:ind w:firstLine="720"/>
      </w:pPr>
      <w:r w:rsidRPr="00145F54">
        <w:rPr>
          <w:noProof/>
        </w:rPr>
        <w:lastRenderedPageBreak/>
        <w:drawing>
          <wp:inline distT="0" distB="0" distL="0" distR="0" wp14:anchorId="5FBF1298" wp14:editId="769D35E1">
            <wp:extent cx="5943600" cy="2399030"/>
            <wp:effectExtent l="0" t="0" r="0" b="1270"/>
            <wp:docPr id="205135205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352059" name="Picture 1" descr="A screenshot of a computer&#10;&#10;AI-generated content may be incorrect."/>
                    <pic:cNvPicPr/>
                  </pic:nvPicPr>
                  <pic:blipFill>
                    <a:blip r:embed="rId27"/>
                    <a:stretch>
                      <a:fillRect/>
                    </a:stretch>
                  </pic:blipFill>
                  <pic:spPr>
                    <a:xfrm>
                      <a:off x="0" y="0"/>
                      <a:ext cx="5943600" cy="2399030"/>
                    </a:xfrm>
                    <a:prstGeom prst="rect">
                      <a:avLst/>
                    </a:prstGeom>
                  </pic:spPr>
                </pic:pic>
              </a:graphicData>
            </a:graphic>
          </wp:inline>
        </w:drawing>
      </w:r>
    </w:p>
    <w:p w14:paraId="4D658640" w14:textId="090EAC11" w:rsidR="00436B6C" w:rsidRPr="004F5DEC" w:rsidRDefault="004238A4" w:rsidP="00436B6C">
      <w:pPr>
        <w:ind w:firstLine="720"/>
      </w:pPr>
      <w:r w:rsidRPr="004238A4">
        <w:rPr>
          <w:noProof/>
        </w:rPr>
        <w:drawing>
          <wp:inline distT="0" distB="0" distL="0" distR="0" wp14:anchorId="31EEE46E" wp14:editId="4DEF1953">
            <wp:extent cx="5943600" cy="2592070"/>
            <wp:effectExtent l="0" t="0" r="0" b="0"/>
            <wp:docPr id="35482543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825439" name="Picture 1" descr="A screenshot of a computer&#10;&#10;AI-generated content may be incorrect."/>
                    <pic:cNvPicPr/>
                  </pic:nvPicPr>
                  <pic:blipFill>
                    <a:blip r:embed="rId28"/>
                    <a:stretch>
                      <a:fillRect/>
                    </a:stretch>
                  </pic:blipFill>
                  <pic:spPr>
                    <a:xfrm>
                      <a:off x="0" y="0"/>
                      <a:ext cx="5943600" cy="2592070"/>
                    </a:xfrm>
                    <a:prstGeom prst="rect">
                      <a:avLst/>
                    </a:prstGeom>
                  </pic:spPr>
                </pic:pic>
              </a:graphicData>
            </a:graphic>
          </wp:inline>
        </w:drawing>
      </w:r>
    </w:p>
    <w:p w14:paraId="4ADC2B87" w14:textId="77777777" w:rsidR="00436B6C" w:rsidRPr="004F5DEC" w:rsidRDefault="00436B6C" w:rsidP="00436B6C">
      <w:pPr>
        <w:ind w:left="720"/>
      </w:pPr>
      <w:r w:rsidRPr="004F5DEC">
        <w:t xml:space="preserve">User can also click the </w:t>
      </w:r>
      <w:r w:rsidRPr="004F5DEC">
        <w:rPr>
          <w:b/>
          <w:bCs/>
        </w:rPr>
        <w:t>document icon</w:t>
      </w:r>
      <w:r w:rsidRPr="004F5DEC">
        <w:t xml:space="preserve"> to select and upload their own documents </w:t>
      </w:r>
      <w:r w:rsidRPr="004F5DEC">
        <w:rPr>
          <w:rFonts w:hint="eastAsia"/>
        </w:rPr>
        <w:t>（</w:t>
      </w:r>
      <w:r w:rsidRPr="004F5DEC">
        <w:t>.md and .docx</w:t>
      </w:r>
      <w:r w:rsidRPr="004F5DEC">
        <w:rPr>
          <w:rFonts w:hint="eastAsia"/>
        </w:rPr>
        <w:t>）</w:t>
      </w:r>
      <w:r w:rsidRPr="004F5DEC">
        <w:t>.</w:t>
      </w:r>
    </w:p>
    <w:p w14:paraId="7B7EB18E" w14:textId="13897A96" w:rsidR="00436B6C" w:rsidRPr="004F5DEC" w:rsidRDefault="007563CD" w:rsidP="00436B6C">
      <w:pPr>
        <w:ind w:firstLine="720"/>
      </w:pPr>
      <w:r w:rsidRPr="007563CD">
        <w:rPr>
          <w:noProof/>
        </w:rPr>
        <w:lastRenderedPageBreak/>
        <w:drawing>
          <wp:inline distT="0" distB="0" distL="0" distR="0" wp14:anchorId="34AD7FD8" wp14:editId="459BF25A">
            <wp:extent cx="5165766" cy="2767217"/>
            <wp:effectExtent l="0" t="0" r="0" b="0"/>
            <wp:docPr id="12816178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617881" name="Picture 1" descr="A screenshot of a computer&#10;&#10;AI-generated content may be incorrect."/>
                    <pic:cNvPicPr/>
                  </pic:nvPicPr>
                  <pic:blipFill>
                    <a:blip r:embed="rId29"/>
                    <a:stretch>
                      <a:fillRect/>
                    </a:stretch>
                  </pic:blipFill>
                  <pic:spPr>
                    <a:xfrm>
                      <a:off x="0" y="0"/>
                      <a:ext cx="5168976" cy="2768936"/>
                    </a:xfrm>
                    <a:prstGeom prst="rect">
                      <a:avLst/>
                    </a:prstGeom>
                  </pic:spPr>
                </pic:pic>
              </a:graphicData>
            </a:graphic>
          </wp:inline>
        </w:drawing>
      </w:r>
    </w:p>
    <w:p w14:paraId="466E9AC8" w14:textId="3C0D5EDF" w:rsidR="00436B6C" w:rsidRPr="004F5DEC" w:rsidRDefault="00436B6C" w:rsidP="00436B6C">
      <w:pPr>
        <w:ind w:left="720"/>
      </w:pPr>
      <w:r w:rsidRPr="004F5DEC">
        <w:t xml:space="preserve">The </w:t>
      </w:r>
      <w:r w:rsidR="002377ED">
        <w:rPr>
          <w:b/>
          <w:bCs/>
        </w:rPr>
        <w:t xml:space="preserve">AI-Powered </w:t>
      </w:r>
      <w:r w:rsidR="00772633">
        <w:rPr>
          <w:b/>
          <w:bCs/>
        </w:rPr>
        <w:t>Module Creation</w:t>
      </w:r>
      <w:r w:rsidRPr="004F5DEC">
        <w:t xml:space="preserve"> extension also provides a search feature. Users can enter keywords into the search box located below the </w:t>
      </w:r>
      <w:r w:rsidRPr="004F5DEC">
        <w:rPr>
          <w:b/>
          <w:bCs/>
        </w:rPr>
        <w:t>Document List</w:t>
      </w:r>
      <w:r w:rsidRPr="004F5DEC">
        <w:t xml:space="preserve">, and the system will search for relevant documents on </w:t>
      </w:r>
      <w:r w:rsidRPr="004F5DEC">
        <w:rPr>
          <w:b/>
          <w:bCs/>
        </w:rPr>
        <w:t>learn.microsoft.com</w:t>
      </w:r>
      <w:r w:rsidRPr="004F5DEC">
        <w:t>.</w:t>
      </w:r>
      <w:r w:rsidRPr="001F2911">
        <w:rPr>
          <w:rFonts w:eastAsia="Times New Roman" w:cs="Times New Roman"/>
          <w:kern w:val="0"/>
          <w14:ligatures w14:val="none"/>
        </w:rPr>
        <w:t xml:space="preserve"> </w:t>
      </w:r>
      <w:r w:rsidRPr="004F5DEC">
        <w:t xml:space="preserve">Users can click the link to open the webpage for review. Once confirmed, they can click the </w:t>
      </w:r>
      <w:r w:rsidRPr="004F5DEC">
        <w:rPr>
          <w:b/>
          <w:bCs/>
        </w:rPr>
        <w:t>plus icon</w:t>
      </w:r>
      <w:r w:rsidRPr="004F5DEC">
        <w:t xml:space="preserve"> to the right of the link to add the article to the </w:t>
      </w:r>
      <w:r w:rsidRPr="004F5DEC">
        <w:rPr>
          <w:b/>
          <w:bCs/>
        </w:rPr>
        <w:t>Document List</w:t>
      </w:r>
      <w:r w:rsidRPr="004F5DEC">
        <w:t>.</w:t>
      </w:r>
      <w:r w:rsidRPr="004F5DEC">
        <w:rPr>
          <w:noProof/>
        </w:rPr>
        <w:drawing>
          <wp:inline distT="0" distB="0" distL="0" distR="0" wp14:anchorId="5BB202E8" wp14:editId="57267498">
            <wp:extent cx="5943600" cy="3776345"/>
            <wp:effectExtent l="0" t="0" r="0" b="0"/>
            <wp:docPr id="65032806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328063" name="Picture 1" descr="A screenshot of a computer&#10;&#10;AI-generated content may be incorrect."/>
                    <pic:cNvPicPr/>
                  </pic:nvPicPr>
                  <pic:blipFill>
                    <a:blip r:embed="rId30"/>
                    <a:stretch>
                      <a:fillRect/>
                    </a:stretch>
                  </pic:blipFill>
                  <pic:spPr>
                    <a:xfrm>
                      <a:off x="0" y="0"/>
                      <a:ext cx="5943600" cy="3776345"/>
                    </a:xfrm>
                    <a:prstGeom prst="rect">
                      <a:avLst/>
                    </a:prstGeom>
                  </pic:spPr>
                </pic:pic>
              </a:graphicData>
            </a:graphic>
          </wp:inline>
        </w:drawing>
      </w:r>
    </w:p>
    <w:p w14:paraId="1C34D0C9" w14:textId="77777777" w:rsidR="00436B6C" w:rsidRPr="004F5DEC" w:rsidRDefault="00436B6C" w:rsidP="00436B6C">
      <w:pPr>
        <w:ind w:left="720"/>
      </w:pPr>
      <w:r w:rsidRPr="004F5DEC">
        <w:lastRenderedPageBreak/>
        <w:t xml:space="preserve">By customizing the </w:t>
      </w:r>
      <w:r w:rsidRPr="004F5DEC">
        <w:rPr>
          <w:b/>
          <w:bCs/>
        </w:rPr>
        <w:t>Data Source</w:t>
      </w:r>
      <w:r w:rsidRPr="004F5DEC">
        <w:t>, you can precisely define the content source for the Unit.</w:t>
      </w:r>
    </w:p>
    <w:p w14:paraId="313A789A" w14:textId="77777777" w:rsidR="00436B6C" w:rsidRDefault="00436B6C" w:rsidP="00436B6C">
      <w:pPr>
        <w:ind w:firstLine="720"/>
      </w:pPr>
      <w:r w:rsidRPr="004F5DEC">
        <w:rPr>
          <w:noProof/>
        </w:rPr>
        <w:drawing>
          <wp:inline distT="0" distB="0" distL="0" distR="0" wp14:anchorId="7953BDC9" wp14:editId="1CA4CEAB">
            <wp:extent cx="5943600" cy="3724275"/>
            <wp:effectExtent l="0" t="0" r="0" b="9525"/>
            <wp:docPr id="152691149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911491" name="Picture 1" descr="A screenshot of a computer&#10;&#10;AI-generated content may be incorrect."/>
                    <pic:cNvPicPr/>
                  </pic:nvPicPr>
                  <pic:blipFill>
                    <a:blip r:embed="rId31"/>
                    <a:stretch>
                      <a:fillRect/>
                    </a:stretch>
                  </pic:blipFill>
                  <pic:spPr>
                    <a:xfrm>
                      <a:off x="0" y="0"/>
                      <a:ext cx="5943600" cy="3724275"/>
                    </a:xfrm>
                    <a:prstGeom prst="rect">
                      <a:avLst/>
                    </a:prstGeom>
                  </pic:spPr>
                </pic:pic>
              </a:graphicData>
            </a:graphic>
          </wp:inline>
        </w:drawing>
      </w:r>
    </w:p>
    <w:p w14:paraId="185315A9" w14:textId="60D8B3C8" w:rsidR="00E92F99" w:rsidRPr="00E50326" w:rsidRDefault="00E92F99" w:rsidP="00436B6C">
      <w:pPr>
        <w:ind w:firstLine="720"/>
      </w:pPr>
      <w:r w:rsidRPr="00E9432E">
        <w:rPr>
          <w:rFonts w:hint="eastAsia"/>
          <w:b/>
          <w:bCs/>
        </w:rPr>
        <w:t>Note:</w:t>
      </w:r>
      <w:r w:rsidR="00756A89">
        <w:rPr>
          <w:rFonts w:hint="eastAsia"/>
        </w:rPr>
        <w:t xml:space="preserve"> When you update </w:t>
      </w:r>
      <w:proofErr w:type="spellStart"/>
      <w:r w:rsidR="00756A89">
        <w:rPr>
          <w:rFonts w:hint="eastAsia"/>
        </w:rPr>
        <w:t>Datasource</w:t>
      </w:r>
      <w:proofErr w:type="spellEnd"/>
      <w:r w:rsidR="00756A89">
        <w:rPr>
          <w:rFonts w:hint="eastAsia"/>
        </w:rPr>
        <w:t xml:space="preserve"> and switch Step 2, </w:t>
      </w:r>
      <w:proofErr w:type="gramStart"/>
      <w:r w:rsidR="00756A89">
        <w:rPr>
          <w:rFonts w:hint="eastAsia"/>
        </w:rPr>
        <w:t>system</w:t>
      </w:r>
      <w:proofErr w:type="gramEnd"/>
      <w:r w:rsidR="00756A89">
        <w:rPr>
          <w:rFonts w:hint="eastAsia"/>
        </w:rPr>
        <w:t xml:space="preserve"> will tell you </w:t>
      </w:r>
      <w:proofErr w:type="gramStart"/>
      <w:r w:rsidR="00756A89">
        <w:rPr>
          <w:rFonts w:hint="eastAsia"/>
        </w:rPr>
        <w:t>Document</w:t>
      </w:r>
      <w:proofErr w:type="gramEnd"/>
      <w:r w:rsidR="00756A89">
        <w:rPr>
          <w:rFonts w:hint="eastAsia"/>
        </w:rPr>
        <w:t xml:space="preserve"> List </w:t>
      </w:r>
      <w:r w:rsidR="00A253AE">
        <w:rPr>
          <w:rFonts w:hint="eastAsia"/>
        </w:rPr>
        <w:t xml:space="preserve">was updated and do you want to </w:t>
      </w:r>
      <w:r w:rsidR="004863FF">
        <w:rPr>
          <w:rFonts w:hint="eastAsia"/>
        </w:rPr>
        <w:t xml:space="preserve">regenerate Unit topics. Since topics are generated from </w:t>
      </w:r>
      <w:proofErr w:type="spellStart"/>
      <w:r w:rsidR="004863FF">
        <w:rPr>
          <w:rFonts w:hint="eastAsia"/>
        </w:rPr>
        <w:t>Datasource</w:t>
      </w:r>
      <w:proofErr w:type="spellEnd"/>
      <w:r w:rsidR="00E50326">
        <w:rPr>
          <w:rFonts w:hint="eastAsia"/>
        </w:rPr>
        <w:t xml:space="preserve">, </w:t>
      </w:r>
      <w:proofErr w:type="gramStart"/>
      <w:r w:rsidR="00E50326">
        <w:rPr>
          <w:rFonts w:hint="eastAsia"/>
        </w:rPr>
        <w:t>system</w:t>
      </w:r>
      <w:proofErr w:type="gramEnd"/>
      <w:r w:rsidR="00E50326">
        <w:rPr>
          <w:rFonts w:hint="eastAsia"/>
        </w:rPr>
        <w:t xml:space="preserve"> will ask if you want to regenerate topics. You can click </w:t>
      </w:r>
      <w:r w:rsidR="00E50326">
        <w:t>“</w:t>
      </w:r>
      <w:r w:rsidR="00E50326">
        <w:rPr>
          <w:rFonts w:hint="eastAsia"/>
        </w:rPr>
        <w:t>Yes</w:t>
      </w:r>
      <w:r w:rsidR="00E50326">
        <w:t>”</w:t>
      </w:r>
      <w:r w:rsidR="00E50326">
        <w:rPr>
          <w:rFonts w:hint="eastAsia"/>
        </w:rPr>
        <w:t xml:space="preserve"> to regenerate, or you can click </w:t>
      </w:r>
      <w:r w:rsidR="00E50326">
        <w:t>“</w:t>
      </w:r>
      <w:r w:rsidR="00E50326">
        <w:rPr>
          <w:rFonts w:hint="eastAsia"/>
        </w:rPr>
        <w:t>No</w:t>
      </w:r>
      <w:r w:rsidR="00E50326">
        <w:t>”</w:t>
      </w:r>
      <w:r w:rsidR="00E50326">
        <w:rPr>
          <w:rFonts w:hint="eastAsia"/>
        </w:rPr>
        <w:t xml:space="preserve"> to </w:t>
      </w:r>
      <w:r w:rsidR="005439AD">
        <w:rPr>
          <w:rFonts w:hint="eastAsia"/>
        </w:rPr>
        <w:t>skip this.</w:t>
      </w:r>
    </w:p>
    <w:p w14:paraId="0B82280D" w14:textId="7D45BE7C" w:rsidR="0001444A" w:rsidRPr="004F5DEC" w:rsidRDefault="0001444A" w:rsidP="00436B6C">
      <w:pPr>
        <w:ind w:firstLine="720"/>
      </w:pPr>
      <w:r w:rsidRPr="0001444A">
        <w:rPr>
          <w:noProof/>
        </w:rPr>
        <w:lastRenderedPageBreak/>
        <w:drawing>
          <wp:inline distT="0" distB="0" distL="0" distR="0" wp14:anchorId="77A98D3C" wp14:editId="2D0F25E4">
            <wp:extent cx="5907974" cy="4032696"/>
            <wp:effectExtent l="0" t="0" r="0" b="6350"/>
            <wp:docPr id="52536677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366771" name="Picture 1" descr="A screenshot of a computer&#10;&#10;AI-generated content may be incorrect."/>
                    <pic:cNvPicPr/>
                  </pic:nvPicPr>
                  <pic:blipFill>
                    <a:blip r:embed="rId32"/>
                    <a:stretch>
                      <a:fillRect/>
                    </a:stretch>
                  </pic:blipFill>
                  <pic:spPr>
                    <a:xfrm>
                      <a:off x="0" y="0"/>
                      <a:ext cx="5935900" cy="4051758"/>
                    </a:xfrm>
                    <a:prstGeom prst="rect">
                      <a:avLst/>
                    </a:prstGeom>
                  </pic:spPr>
                </pic:pic>
              </a:graphicData>
            </a:graphic>
          </wp:inline>
        </w:drawing>
      </w:r>
    </w:p>
    <w:p w14:paraId="2B316DA9" w14:textId="1A9710EC" w:rsidR="00436B6C" w:rsidRPr="004F5DEC" w:rsidRDefault="00436B6C" w:rsidP="00436B6C">
      <w:pPr>
        <w:pStyle w:val="ListParagraph"/>
        <w:numPr>
          <w:ilvl w:val="0"/>
          <w:numId w:val="13"/>
        </w:numPr>
      </w:pPr>
      <w:r w:rsidRPr="001F2911">
        <w:rPr>
          <w:b/>
          <w:bCs/>
        </w:rPr>
        <w:t>Step2: Generate Unit Topics</w:t>
      </w:r>
      <w:r w:rsidRPr="004F5DEC">
        <w:br/>
        <w:t xml:space="preserve">Once the data source is defined, the second step is to design the </w:t>
      </w:r>
      <w:r w:rsidRPr="004F5DEC">
        <w:rPr>
          <w:b/>
          <w:bCs/>
        </w:rPr>
        <w:t>Topics</w:t>
      </w:r>
      <w:r w:rsidRPr="004F5DEC">
        <w:t xml:space="preserve"> included in the Unit. The AI will automatically generate suggested Topics</w:t>
      </w:r>
      <w:r w:rsidR="001E60A6">
        <w:rPr>
          <w:rFonts w:hint="eastAsia"/>
        </w:rPr>
        <w:t xml:space="preserve"> from </w:t>
      </w:r>
      <w:proofErr w:type="spellStart"/>
      <w:r w:rsidR="001E60A6">
        <w:rPr>
          <w:rFonts w:hint="eastAsia"/>
        </w:rPr>
        <w:t>datasource</w:t>
      </w:r>
      <w:proofErr w:type="spellEnd"/>
      <w:r w:rsidRPr="004F5DEC">
        <w:t xml:space="preserve">, but users can adjust and customize them based on their design requirements. The AI will then use these Topics to select relevant content snippets from the specified </w:t>
      </w:r>
      <w:r w:rsidRPr="004F5DEC">
        <w:rPr>
          <w:b/>
          <w:bCs/>
        </w:rPr>
        <w:t>Data Source</w:t>
      </w:r>
      <w:r w:rsidRPr="004F5DEC">
        <w:t xml:space="preserve"> and create the final Unit content.</w:t>
      </w:r>
    </w:p>
    <w:p w14:paraId="2248AB56" w14:textId="307684A0" w:rsidR="00436B6C" w:rsidRPr="004F5DEC" w:rsidRDefault="001E60A6" w:rsidP="00436B6C">
      <w:pPr>
        <w:pStyle w:val="ListParagraph"/>
      </w:pPr>
      <w:r w:rsidRPr="001E60A6">
        <w:rPr>
          <w:noProof/>
        </w:rPr>
        <w:lastRenderedPageBreak/>
        <w:drawing>
          <wp:inline distT="0" distB="0" distL="0" distR="0" wp14:anchorId="1D43C079" wp14:editId="5247AB52">
            <wp:extent cx="5476028" cy="3146961"/>
            <wp:effectExtent l="0" t="0" r="0" b="0"/>
            <wp:docPr id="87925931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259310" name="Picture 1" descr="A screenshot of a computer&#10;&#10;AI-generated content may be incorrect."/>
                    <pic:cNvPicPr/>
                  </pic:nvPicPr>
                  <pic:blipFill>
                    <a:blip r:embed="rId33"/>
                    <a:stretch>
                      <a:fillRect/>
                    </a:stretch>
                  </pic:blipFill>
                  <pic:spPr>
                    <a:xfrm>
                      <a:off x="0" y="0"/>
                      <a:ext cx="5482481" cy="3150670"/>
                    </a:xfrm>
                    <a:prstGeom prst="rect">
                      <a:avLst/>
                    </a:prstGeom>
                  </pic:spPr>
                </pic:pic>
              </a:graphicData>
            </a:graphic>
          </wp:inline>
        </w:drawing>
      </w:r>
    </w:p>
    <w:p w14:paraId="58E1CBE5" w14:textId="77777777" w:rsidR="00436B6C" w:rsidRPr="004F5DEC" w:rsidRDefault="00436B6C" w:rsidP="00436B6C">
      <w:pPr>
        <w:pStyle w:val="ListParagraph"/>
      </w:pPr>
    </w:p>
    <w:p w14:paraId="6957FF3C" w14:textId="4893F1D3" w:rsidR="00436B6C" w:rsidRPr="004F5DEC" w:rsidRDefault="00436B6C" w:rsidP="00436B6C">
      <w:pPr>
        <w:pStyle w:val="ListParagraph"/>
      </w:pPr>
      <w:r>
        <w:t xml:space="preserve">Users can double-click an existing </w:t>
      </w:r>
      <w:r w:rsidRPr="5FA9EDE7">
        <w:rPr>
          <w:b/>
          <w:bCs/>
        </w:rPr>
        <w:t>Unit Topic</w:t>
      </w:r>
      <w:r>
        <w:t xml:space="preserve"> to edit its content. Alternatively, they can click the </w:t>
      </w:r>
      <w:r w:rsidRPr="5FA9EDE7">
        <w:rPr>
          <w:b/>
          <w:bCs/>
        </w:rPr>
        <w:t>...</w:t>
      </w:r>
      <w:r>
        <w:t xml:space="preserve"> (ellipsis) to open the menu, where they can</w:t>
      </w:r>
      <w:r w:rsidR="73DD50F0">
        <w:t xml:space="preserve"> </w:t>
      </w:r>
      <w:r w:rsidRPr="5FA9EDE7">
        <w:rPr>
          <w:b/>
          <w:bCs/>
        </w:rPr>
        <w:t>delete a Topic</w:t>
      </w:r>
      <w:r>
        <w:t xml:space="preserve">, or move a Topic up or </w:t>
      </w:r>
      <w:proofErr w:type="spellStart"/>
      <w:proofErr w:type="gramStart"/>
      <w:r>
        <w:t>down.</w:t>
      </w:r>
      <w:r w:rsidR="4FF5C1CD">
        <w:t>And</w:t>
      </w:r>
      <w:proofErr w:type="spellEnd"/>
      <w:proofErr w:type="gramEnd"/>
      <w:r w:rsidR="4FF5C1CD">
        <w:t xml:space="preserve"> you can add a topic via “+” button at the corner.</w:t>
      </w:r>
    </w:p>
    <w:p w14:paraId="6FE781FA" w14:textId="77777777" w:rsidR="00436B6C" w:rsidRPr="004F5DEC" w:rsidRDefault="00436B6C" w:rsidP="00436B6C">
      <w:pPr>
        <w:pStyle w:val="ListParagraph"/>
      </w:pPr>
    </w:p>
    <w:p w14:paraId="1F724437" w14:textId="7C3B551E" w:rsidR="00436B6C" w:rsidRPr="004F5DEC" w:rsidRDefault="00A14AB5" w:rsidP="00436B6C">
      <w:pPr>
        <w:pStyle w:val="ListParagraph"/>
      </w:pPr>
      <w:r w:rsidRPr="00A14AB5">
        <w:rPr>
          <w:noProof/>
        </w:rPr>
        <w:drawing>
          <wp:inline distT="0" distB="0" distL="0" distR="0" wp14:anchorId="06081587" wp14:editId="15FB8E5B">
            <wp:extent cx="5563590" cy="2538685"/>
            <wp:effectExtent l="0" t="0" r="0" b="0"/>
            <wp:docPr id="43424567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245673" name="Picture 1" descr="A screenshot of a computer&#10;&#10;AI-generated content may be incorrect."/>
                    <pic:cNvPicPr/>
                  </pic:nvPicPr>
                  <pic:blipFill>
                    <a:blip r:embed="rId34"/>
                    <a:stretch>
                      <a:fillRect/>
                    </a:stretch>
                  </pic:blipFill>
                  <pic:spPr>
                    <a:xfrm>
                      <a:off x="0" y="0"/>
                      <a:ext cx="5569445" cy="2541357"/>
                    </a:xfrm>
                    <a:prstGeom prst="rect">
                      <a:avLst/>
                    </a:prstGeom>
                  </pic:spPr>
                </pic:pic>
              </a:graphicData>
            </a:graphic>
          </wp:inline>
        </w:drawing>
      </w:r>
      <w:r w:rsidR="00436B6C" w:rsidRPr="004F5DEC">
        <w:tab/>
      </w:r>
    </w:p>
    <w:p w14:paraId="7DAFB723" w14:textId="586BC345" w:rsidR="00436B6C" w:rsidRPr="004F5DEC" w:rsidRDefault="00436B6C" w:rsidP="00436B6C">
      <w:pPr>
        <w:pStyle w:val="ListParagraph"/>
      </w:pPr>
      <w:r w:rsidRPr="004F5DEC">
        <w:t xml:space="preserve">In addition, the </w:t>
      </w:r>
      <w:r w:rsidR="002377ED">
        <w:rPr>
          <w:b/>
          <w:bCs/>
        </w:rPr>
        <w:t xml:space="preserve">AI-Powered </w:t>
      </w:r>
      <w:r w:rsidR="00772633">
        <w:rPr>
          <w:b/>
          <w:bCs/>
        </w:rPr>
        <w:t>Module Creation</w:t>
      </w:r>
      <w:r w:rsidRPr="004F5DEC">
        <w:t xml:space="preserve"> extension provides AI capabilities. Users can enter a </w:t>
      </w:r>
      <w:r w:rsidRPr="004F5DEC">
        <w:rPr>
          <w:b/>
          <w:bCs/>
        </w:rPr>
        <w:t>Prompt</w:t>
      </w:r>
      <w:r w:rsidRPr="004F5DEC">
        <w:t xml:space="preserve"> in the input box below </w:t>
      </w:r>
      <w:r w:rsidRPr="004F5DEC">
        <w:rPr>
          <w:b/>
          <w:bCs/>
        </w:rPr>
        <w:t>Unit Topics</w:t>
      </w:r>
      <w:r w:rsidRPr="004F5DEC">
        <w:t>, and the AI will generate content based on the input. This helps users research and identify potential Topics for the Unit.</w:t>
      </w:r>
    </w:p>
    <w:p w14:paraId="5911ACA7" w14:textId="392F0CA0" w:rsidR="00436B6C" w:rsidRPr="004F5DEC" w:rsidRDefault="00E176B1" w:rsidP="00436B6C">
      <w:pPr>
        <w:pStyle w:val="ListParagraph"/>
      </w:pPr>
      <w:r w:rsidRPr="00E176B1">
        <w:rPr>
          <w:noProof/>
        </w:rPr>
        <w:lastRenderedPageBreak/>
        <w:drawing>
          <wp:inline distT="0" distB="0" distL="0" distR="0" wp14:anchorId="5DB2E53C" wp14:editId="6FBA9A86">
            <wp:extent cx="5423026" cy="3092747"/>
            <wp:effectExtent l="0" t="0" r="6350" b="0"/>
            <wp:docPr id="9526077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60772" name="Picture 1" descr="A screenshot of a computer&#10;&#10;AI-generated content may be incorrect."/>
                    <pic:cNvPicPr/>
                  </pic:nvPicPr>
                  <pic:blipFill>
                    <a:blip r:embed="rId35"/>
                    <a:stretch>
                      <a:fillRect/>
                    </a:stretch>
                  </pic:blipFill>
                  <pic:spPr>
                    <a:xfrm>
                      <a:off x="0" y="0"/>
                      <a:ext cx="5429293" cy="3096321"/>
                    </a:xfrm>
                    <a:prstGeom prst="rect">
                      <a:avLst/>
                    </a:prstGeom>
                  </pic:spPr>
                </pic:pic>
              </a:graphicData>
            </a:graphic>
          </wp:inline>
        </w:drawing>
      </w:r>
    </w:p>
    <w:p w14:paraId="16197516" w14:textId="6E5A6834" w:rsidR="00436B6C" w:rsidRPr="004F5DEC" w:rsidRDefault="00436B6C" w:rsidP="00436B6C">
      <w:pPr>
        <w:pStyle w:val="ListParagraph"/>
        <w:numPr>
          <w:ilvl w:val="0"/>
          <w:numId w:val="13"/>
        </w:numPr>
      </w:pPr>
      <w:r w:rsidRPr="004F5DEC">
        <w:t xml:space="preserve">After completing Step 1 and Step 2, users can click </w:t>
      </w:r>
      <w:r w:rsidRPr="001F2911">
        <w:rPr>
          <w:b/>
          <w:bCs/>
        </w:rPr>
        <w:t>Draft</w:t>
      </w:r>
      <w:r w:rsidRPr="004F5DEC">
        <w:t xml:space="preserve">. </w:t>
      </w:r>
      <w:r w:rsidRPr="004F5DEC">
        <w:br/>
      </w:r>
      <w:r w:rsidR="00B23D7F" w:rsidRPr="00B23D7F">
        <w:rPr>
          <w:noProof/>
        </w:rPr>
        <w:drawing>
          <wp:inline distT="0" distB="0" distL="0" distR="0" wp14:anchorId="0D3FC853" wp14:editId="1994E7F4">
            <wp:extent cx="5433723" cy="2910757"/>
            <wp:effectExtent l="0" t="0" r="0" b="4445"/>
            <wp:docPr id="149845543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455439" name="Picture 1" descr="A screenshot of a computer&#10;&#10;AI-generated content may be incorrect."/>
                    <pic:cNvPicPr/>
                  </pic:nvPicPr>
                  <pic:blipFill>
                    <a:blip r:embed="rId36"/>
                    <a:stretch>
                      <a:fillRect/>
                    </a:stretch>
                  </pic:blipFill>
                  <pic:spPr>
                    <a:xfrm>
                      <a:off x="0" y="0"/>
                      <a:ext cx="5440637" cy="2914461"/>
                    </a:xfrm>
                    <a:prstGeom prst="rect">
                      <a:avLst/>
                    </a:prstGeom>
                  </pic:spPr>
                </pic:pic>
              </a:graphicData>
            </a:graphic>
          </wp:inline>
        </w:drawing>
      </w:r>
      <w:r w:rsidRPr="004F5DEC">
        <w:br/>
        <w:t>And the AI will generate the Unit content. Once the drafting is complete, the system will display the generated Unit in a pop-up window.</w:t>
      </w:r>
    </w:p>
    <w:p w14:paraId="69AD8E7A" w14:textId="77777777" w:rsidR="00436B6C" w:rsidRPr="004F5DEC" w:rsidRDefault="00436B6C" w:rsidP="00436B6C">
      <w:pPr>
        <w:pStyle w:val="ListParagraph"/>
        <w:numPr>
          <w:ilvl w:val="0"/>
          <w:numId w:val="13"/>
        </w:numPr>
      </w:pPr>
      <w:r w:rsidRPr="004F5DEC">
        <w:t xml:space="preserve">Once </w:t>
      </w:r>
      <w:proofErr w:type="gramStart"/>
      <w:r w:rsidRPr="004F5DEC">
        <w:t>unit</w:t>
      </w:r>
      <w:proofErr w:type="gramEnd"/>
      <w:r w:rsidRPr="004F5DEC">
        <w:t xml:space="preserve"> is generated, you will see the indicate beside </w:t>
      </w:r>
      <w:proofErr w:type="gramStart"/>
      <w:r w:rsidRPr="004F5DEC">
        <w:t>unit</w:t>
      </w:r>
      <w:proofErr w:type="gramEnd"/>
      <w:r w:rsidRPr="004F5DEC">
        <w:t xml:space="preserve"> title to show this unit is generated.</w:t>
      </w:r>
    </w:p>
    <w:p w14:paraId="423FD515" w14:textId="77777777" w:rsidR="00436B6C" w:rsidRPr="004F5DEC" w:rsidRDefault="00436B6C" w:rsidP="00436B6C">
      <w:pPr>
        <w:pStyle w:val="ListParagraph"/>
      </w:pPr>
      <w:r w:rsidRPr="004F5DEC">
        <w:rPr>
          <w:noProof/>
        </w:rPr>
        <w:lastRenderedPageBreak/>
        <w:drawing>
          <wp:inline distT="0" distB="0" distL="0" distR="0" wp14:anchorId="1BDF6724" wp14:editId="6484820E">
            <wp:extent cx="2232853" cy="2225233"/>
            <wp:effectExtent l="0" t="0" r="0" b="3810"/>
            <wp:docPr id="1559546202"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546202" name="Picture 1" descr="A screenshot of a phone&#10;&#10;AI-generated content may be incorrect."/>
                    <pic:cNvPicPr/>
                  </pic:nvPicPr>
                  <pic:blipFill>
                    <a:blip r:embed="rId37"/>
                    <a:stretch>
                      <a:fillRect/>
                    </a:stretch>
                  </pic:blipFill>
                  <pic:spPr>
                    <a:xfrm>
                      <a:off x="0" y="0"/>
                      <a:ext cx="2232853" cy="2225233"/>
                    </a:xfrm>
                    <a:prstGeom prst="rect">
                      <a:avLst/>
                    </a:prstGeom>
                  </pic:spPr>
                </pic:pic>
              </a:graphicData>
            </a:graphic>
          </wp:inline>
        </w:drawing>
      </w:r>
    </w:p>
    <w:p w14:paraId="25DE5CA6" w14:textId="77777777" w:rsidR="00436B6C" w:rsidRPr="004F5DEC" w:rsidRDefault="00436B6C" w:rsidP="00436B6C">
      <w:pPr>
        <w:pStyle w:val="ListParagraph"/>
      </w:pPr>
      <w:r w:rsidRPr="004F5DEC">
        <w:t xml:space="preserve">If you are not satisfied with the generated Unit, you can click the </w:t>
      </w:r>
      <w:r w:rsidRPr="004F5DEC">
        <w:rPr>
          <w:b/>
          <w:bCs/>
        </w:rPr>
        <w:t>Draft</w:t>
      </w:r>
      <w:r w:rsidRPr="004F5DEC">
        <w:t xml:space="preserve"> button multiple times to create different versions.</w:t>
      </w:r>
    </w:p>
    <w:p w14:paraId="5E9513DC" w14:textId="77777777" w:rsidR="00436B6C" w:rsidRPr="004F5DEC" w:rsidRDefault="7FE8B02A" w:rsidP="00436B6C">
      <w:pPr>
        <w:pStyle w:val="Heading3"/>
      </w:pPr>
      <w:bookmarkStart w:id="59" w:name="_Toc669400650"/>
      <w:r>
        <w:t>Exercise Unit Design</w:t>
      </w:r>
      <w:bookmarkEnd w:id="59"/>
    </w:p>
    <w:p w14:paraId="1827CAAC" w14:textId="77777777" w:rsidR="00436B6C" w:rsidRPr="004F5DEC" w:rsidRDefault="00436B6C" w:rsidP="00436B6C">
      <w:r w:rsidRPr="004F5DEC">
        <w:t xml:space="preserve">This process of generate Exercise consists of </w:t>
      </w:r>
      <w:r w:rsidRPr="004F5DEC">
        <w:rPr>
          <w:b/>
          <w:bCs/>
        </w:rPr>
        <w:t>three steps</w:t>
      </w:r>
      <w:r w:rsidRPr="004F5DEC">
        <w:t>:</w:t>
      </w:r>
    </w:p>
    <w:p w14:paraId="4996E39A" w14:textId="77777777" w:rsidR="00436B6C" w:rsidRPr="004F5DEC" w:rsidRDefault="00436B6C" w:rsidP="00436B6C">
      <w:pPr>
        <w:numPr>
          <w:ilvl w:val="0"/>
          <w:numId w:val="15"/>
        </w:numPr>
      </w:pPr>
      <w:r w:rsidRPr="004F5DEC">
        <w:rPr>
          <w:b/>
          <w:bCs/>
        </w:rPr>
        <w:t>Step 1: Search Source Document</w:t>
      </w:r>
      <w:r w:rsidRPr="004F5DEC">
        <w:br/>
        <w:t xml:space="preserve">Search for relevant source documents based on the </w:t>
      </w:r>
      <w:r w:rsidRPr="004F5DEC">
        <w:rPr>
          <w:b/>
          <w:bCs/>
        </w:rPr>
        <w:t>Unit Title</w:t>
      </w:r>
      <w:r w:rsidRPr="004F5DEC">
        <w:t xml:space="preserve"> and </w:t>
      </w:r>
      <w:r w:rsidRPr="004F5DEC">
        <w:rPr>
          <w:b/>
          <w:bCs/>
        </w:rPr>
        <w:t>Product</w:t>
      </w:r>
      <w:r w:rsidRPr="004F5DEC">
        <w:t xml:space="preserve">. You can review, add, or customize the documents in the </w:t>
      </w:r>
      <w:r w:rsidRPr="004F5DEC">
        <w:rPr>
          <w:b/>
          <w:bCs/>
        </w:rPr>
        <w:t>Document List</w:t>
      </w:r>
      <w:r w:rsidRPr="004F5DEC">
        <w:t>. To get ideal experience, Authors could add own data to make content more precise and according to authors requirements.</w:t>
      </w:r>
    </w:p>
    <w:p w14:paraId="3CA670D9" w14:textId="77777777" w:rsidR="00436B6C" w:rsidRPr="004F5DEC" w:rsidRDefault="00436B6C" w:rsidP="00436B6C">
      <w:pPr>
        <w:numPr>
          <w:ilvl w:val="0"/>
          <w:numId w:val="15"/>
        </w:numPr>
      </w:pPr>
      <w:r w:rsidRPr="004F5DEC">
        <w:rPr>
          <w:b/>
          <w:bCs/>
        </w:rPr>
        <w:t>Step 2: Generate Exercise Goal</w:t>
      </w:r>
      <w:r w:rsidRPr="004F5DEC">
        <w:br/>
        <w:t xml:space="preserve">Define the goals for the exercise. </w:t>
      </w:r>
      <w:proofErr w:type="gramStart"/>
      <w:r w:rsidRPr="004F5DEC">
        <w:t>Tool</w:t>
      </w:r>
      <w:proofErr w:type="gramEnd"/>
      <w:r w:rsidRPr="004F5DEC">
        <w:t xml:space="preserve"> will help generate initial exercise objectives that can be refined based on your requirements.</w:t>
      </w:r>
    </w:p>
    <w:p w14:paraId="58440FDE" w14:textId="77777777" w:rsidR="00436B6C" w:rsidRPr="004F5DEC" w:rsidRDefault="00436B6C" w:rsidP="00436B6C">
      <w:pPr>
        <w:numPr>
          <w:ilvl w:val="0"/>
          <w:numId w:val="15"/>
        </w:numPr>
      </w:pPr>
      <w:r w:rsidRPr="004F5DEC">
        <w:rPr>
          <w:b/>
          <w:bCs/>
        </w:rPr>
        <w:t>Step 3: Generate Exercise Outline</w:t>
      </w:r>
      <w:r w:rsidRPr="004F5DEC">
        <w:br/>
        <w:t>Tool creates a draft outline for the exercise, providing a structured framework that you can further adjust to meet your needs.</w:t>
      </w:r>
    </w:p>
    <w:p w14:paraId="4621AC16" w14:textId="77777777" w:rsidR="00436B6C" w:rsidRPr="004F5DEC" w:rsidRDefault="00436B6C" w:rsidP="00436B6C"/>
    <w:p w14:paraId="14D3AC2D" w14:textId="77777777" w:rsidR="00436B6C" w:rsidRPr="004F5DEC" w:rsidRDefault="00436B6C" w:rsidP="00436B6C">
      <w:pPr>
        <w:pStyle w:val="ListParagraph"/>
        <w:numPr>
          <w:ilvl w:val="0"/>
          <w:numId w:val="17"/>
        </w:numPr>
        <w:rPr>
          <w:b/>
          <w:bCs/>
        </w:rPr>
      </w:pPr>
      <w:r w:rsidRPr="004F5DEC">
        <w:rPr>
          <w:b/>
          <w:bCs/>
        </w:rPr>
        <w:t>Step 1: Search Source Document</w:t>
      </w:r>
    </w:p>
    <w:p w14:paraId="1780E835" w14:textId="13ED9372" w:rsidR="00436B6C" w:rsidRPr="004F5DEC" w:rsidRDefault="00436B6C" w:rsidP="00436B6C">
      <w:pPr>
        <w:pStyle w:val="ListParagraph"/>
      </w:pPr>
      <w:r w:rsidRPr="004F5DEC">
        <w:t xml:space="preserve">When entering an </w:t>
      </w:r>
      <w:r w:rsidRPr="004F5DEC">
        <w:rPr>
          <w:b/>
          <w:bCs/>
        </w:rPr>
        <w:t>Exercise Unit</w:t>
      </w:r>
      <w:r w:rsidRPr="004F5DEC">
        <w:t xml:space="preserve">, the first step is </w:t>
      </w:r>
      <w:r w:rsidRPr="004F5DEC">
        <w:rPr>
          <w:b/>
          <w:bCs/>
        </w:rPr>
        <w:t>Search Source Document</w:t>
      </w:r>
      <w:r w:rsidRPr="004F5DEC">
        <w:t xml:space="preserve">. The system will automatically search for relevant articles based on the </w:t>
      </w:r>
      <w:r w:rsidRPr="004F5DEC">
        <w:rPr>
          <w:b/>
          <w:bCs/>
        </w:rPr>
        <w:t>Unit Title</w:t>
      </w:r>
      <w:r w:rsidRPr="004F5DEC">
        <w:t xml:space="preserve"> and </w:t>
      </w:r>
      <w:r w:rsidRPr="004F5DEC">
        <w:rPr>
          <w:b/>
          <w:bCs/>
        </w:rPr>
        <w:t>Product</w:t>
      </w:r>
      <w:r w:rsidRPr="004F5DEC">
        <w:t xml:space="preserve"> information. These articles are sourced from the Learn website's documentation. The </w:t>
      </w:r>
      <w:r w:rsidRPr="004F5DEC">
        <w:rPr>
          <w:b/>
          <w:bCs/>
        </w:rPr>
        <w:t>Unit Designer</w:t>
      </w:r>
      <w:r w:rsidRPr="004F5DEC">
        <w:t xml:space="preserve"> will use these articles as content sources to generate the Unit content. Users can click on the articles in the Document List to </w:t>
      </w:r>
      <w:r w:rsidRPr="004F5DEC">
        <w:lastRenderedPageBreak/>
        <w:t>review whether the content meets their requirements.</w:t>
      </w:r>
      <w:r w:rsidRPr="004F5DEC">
        <w:br/>
      </w:r>
      <w:r w:rsidR="00F46D2B" w:rsidRPr="00F46D2B">
        <w:rPr>
          <w:noProof/>
        </w:rPr>
        <w:drawing>
          <wp:inline distT="0" distB="0" distL="0" distR="0" wp14:anchorId="3B2BF719" wp14:editId="4B67D8EE">
            <wp:extent cx="5260769" cy="2849583"/>
            <wp:effectExtent l="0" t="0" r="0" b="8255"/>
            <wp:docPr id="1157541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541094" name=""/>
                    <pic:cNvPicPr/>
                  </pic:nvPicPr>
                  <pic:blipFill>
                    <a:blip r:embed="rId38"/>
                    <a:stretch>
                      <a:fillRect/>
                    </a:stretch>
                  </pic:blipFill>
                  <pic:spPr>
                    <a:xfrm>
                      <a:off x="0" y="0"/>
                      <a:ext cx="5274901" cy="2857238"/>
                    </a:xfrm>
                    <a:prstGeom prst="rect">
                      <a:avLst/>
                    </a:prstGeom>
                  </pic:spPr>
                </pic:pic>
              </a:graphicData>
            </a:graphic>
          </wp:inline>
        </w:drawing>
      </w:r>
    </w:p>
    <w:p w14:paraId="4758F306" w14:textId="77777777" w:rsidR="00436B6C" w:rsidRPr="004F5DEC" w:rsidRDefault="00436B6C" w:rsidP="00436B6C">
      <w:pPr>
        <w:ind w:left="720"/>
      </w:pPr>
      <w:r w:rsidRPr="004F5DEC">
        <w:t xml:space="preserve">Users can also click on the </w:t>
      </w:r>
      <w:r w:rsidRPr="004F5DEC">
        <w:rPr>
          <w:b/>
          <w:bCs/>
        </w:rPr>
        <w:t>...</w:t>
      </w:r>
      <w:r w:rsidRPr="004F5DEC">
        <w:t xml:space="preserve"> (ellipsis) next to each article to access additional options, such as previewing, removing the article from the content source.</w:t>
      </w:r>
    </w:p>
    <w:p w14:paraId="3A7008BE" w14:textId="77777777" w:rsidR="00436B6C" w:rsidRPr="004F5DEC" w:rsidRDefault="00436B6C" w:rsidP="00436B6C">
      <w:pPr>
        <w:ind w:left="720"/>
      </w:pPr>
      <w:r w:rsidRPr="004F5DEC">
        <w:rPr>
          <w:noProof/>
        </w:rPr>
        <w:drawing>
          <wp:inline distT="0" distB="0" distL="0" distR="0" wp14:anchorId="279E7952" wp14:editId="05A10440">
            <wp:extent cx="5890770" cy="1219306"/>
            <wp:effectExtent l="0" t="0" r="0" b="0"/>
            <wp:docPr id="1594193689"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571067" name="Picture 1" descr="A screen shot of a computer&#10;&#10;AI-generated content may be incorrect."/>
                    <pic:cNvPicPr/>
                  </pic:nvPicPr>
                  <pic:blipFill>
                    <a:blip r:embed="rId39"/>
                    <a:stretch>
                      <a:fillRect/>
                    </a:stretch>
                  </pic:blipFill>
                  <pic:spPr>
                    <a:xfrm>
                      <a:off x="0" y="0"/>
                      <a:ext cx="5890770" cy="1219306"/>
                    </a:xfrm>
                    <a:prstGeom prst="rect">
                      <a:avLst/>
                    </a:prstGeom>
                  </pic:spPr>
                </pic:pic>
              </a:graphicData>
            </a:graphic>
          </wp:inline>
        </w:drawing>
      </w:r>
    </w:p>
    <w:p w14:paraId="770C3983" w14:textId="77777777" w:rsidR="00436B6C" w:rsidRPr="004F5DEC" w:rsidRDefault="00436B6C" w:rsidP="00436B6C">
      <w:pPr>
        <w:ind w:left="720"/>
      </w:pPr>
      <w:r w:rsidRPr="004F5DEC">
        <w:t xml:space="preserve">The tool also provides a </w:t>
      </w:r>
      <w:r w:rsidRPr="004F5DEC">
        <w:rPr>
          <w:b/>
          <w:bCs/>
        </w:rPr>
        <w:t>Bring Your Own Data</w:t>
      </w:r>
      <w:r w:rsidRPr="004F5DEC">
        <w:t xml:space="preserve"> feature, allowing users to provide their own links and documents as a data source.</w:t>
      </w:r>
    </w:p>
    <w:p w14:paraId="2B074449" w14:textId="77777777" w:rsidR="00436B6C" w:rsidRPr="004F5DEC" w:rsidRDefault="00436B6C" w:rsidP="00436B6C">
      <w:pPr>
        <w:ind w:firstLine="720"/>
      </w:pPr>
      <w:r w:rsidRPr="004F5DEC">
        <w:t xml:space="preserve">Users can click the </w:t>
      </w:r>
      <w:r w:rsidRPr="004F5DEC">
        <w:rPr>
          <w:b/>
          <w:bCs/>
        </w:rPr>
        <w:t>chain icon</w:t>
      </w:r>
      <w:r w:rsidRPr="004F5DEC">
        <w:t xml:space="preserve"> to add a new web link.</w:t>
      </w:r>
    </w:p>
    <w:p w14:paraId="50D37B5C" w14:textId="31DCF193" w:rsidR="00436B6C" w:rsidRPr="004F5DEC" w:rsidRDefault="00533C43" w:rsidP="00436B6C">
      <w:pPr>
        <w:ind w:firstLine="720"/>
      </w:pPr>
      <w:r w:rsidRPr="00533C43">
        <w:rPr>
          <w:noProof/>
        </w:rPr>
        <w:lastRenderedPageBreak/>
        <w:drawing>
          <wp:inline distT="0" distB="0" distL="0" distR="0" wp14:anchorId="7DF35FDF" wp14:editId="5167F693">
            <wp:extent cx="5035511" cy="4082745"/>
            <wp:effectExtent l="0" t="0" r="0" b="0"/>
            <wp:docPr id="13136389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638953" name="Picture 1" descr="A screenshot of a computer&#10;&#10;AI-generated content may be incorrect."/>
                    <pic:cNvPicPr/>
                  </pic:nvPicPr>
                  <pic:blipFill>
                    <a:blip r:embed="rId40"/>
                    <a:stretch>
                      <a:fillRect/>
                    </a:stretch>
                  </pic:blipFill>
                  <pic:spPr>
                    <a:xfrm>
                      <a:off x="0" y="0"/>
                      <a:ext cx="5042996" cy="4088814"/>
                    </a:xfrm>
                    <a:prstGeom prst="rect">
                      <a:avLst/>
                    </a:prstGeom>
                  </pic:spPr>
                </pic:pic>
              </a:graphicData>
            </a:graphic>
          </wp:inline>
        </w:drawing>
      </w:r>
    </w:p>
    <w:p w14:paraId="5C306644" w14:textId="77777777" w:rsidR="00436B6C" w:rsidRPr="004F5DEC" w:rsidRDefault="00436B6C" w:rsidP="00436B6C">
      <w:pPr>
        <w:ind w:left="720"/>
      </w:pPr>
      <w:r w:rsidRPr="004F5DEC">
        <w:t xml:space="preserve">User can also click the </w:t>
      </w:r>
      <w:r w:rsidRPr="004F5DEC">
        <w:rPr>
          <w:b/>
          <w:bCs/>
        </w:rPr>
        <w:t>document icon</w:t>
      </w:r>
      <w:r w:rsidRPr="004F5DEC">
        <w:t xml:space="preserve"> to select and upload their own documents </w:t>
      </w:r>
      <w:r w:rsidRPr="004F5DEC">
        <w:rPr>
          <w:rFonts w:hint="eastAsia"/>
        </w:rPr>
        <w:t>（</w:t>
      </w:r>
      <w:r w:rsidRPr="004F5DEC">
        <w:t>.md and .docx</w:t>
      </w:r>
      <w:r w:rsidRPr="004F5DEC">
        <w:rPr>
          <w:rFonts w:hint="eastAsia"/>
        </w:rPr>
        <w:t>）</w:t>
      </w:r>
      <w:r w:rsidRPr="004F5DEC">
        <w:t>.</w:t>
      </w:r>
    </w:p>
    <w:p w14:paraId="47D0237B" w14:textId="3BE8C409" w:rsidR="00436B6C" w:rsidRPr="004F5DEC" w:rsidRDefault="000C4CB6" w:rsidP="00436B6C">
      <w:pPr>
        <w:ind w:firstLine="720"/>
      </w:pPr>
      <w:r w:rsidRPr="000C4CB6">
        <w:rPr>
          <w:noProof/>
        </w:rPr>
        <w:lastRenderedPageBreak/>
        <w:drawing>
          <wp:inline distT="0" distB="0" distL="0" distR="0" wp14:anchorId="251E2825" wp14:editId="6EAB3160">
            <wp:extent cx="5191354" cy="4466450"/>
            <wp:effectExtent l="0" t="0" r="0" b="0"/>
            <wp:docPr id="20311557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155753" name="Picture 1" descr="A screenshot of a computer&#10;&#10;AI-generated content may be incorrect."/>
                    <pic:cNvPicPr/>
                  </pic:nvPicPr>
                  <pic:blipFill>
                    <a:blip r:embed="rId41"/>
                    <a:stretch>
                      <a:fillRect/>
                    </a:stretch>
                  </pic:blipFill>
                  <pic:spPr>
                    <a:xfrm>
                      <a:off x="0" y="0"/>
                      <a:ext cx="5197966" cy="4472139"/>
                    </a:xfrm>
                    <a:prstGeom prst="rect">
                      <a:avLst/>
                    </a:prstGeom>
                  </pic:spPr>
                </pic:pic>
              </a:graphicData>
            </a:graphic>
          </wp:inline>
        </w:drawing>
      </w:r>
    </w:p>
    <w:p w14:paraId="16EE0B4A" w14:textId="249D7CEA" w:rsidR="00436B6C" w:rsidRPr="004F5DEC" w:rsidRDefault="00436B6C" w:rsidP="00436B6C">
      <w:pPr>
        <w:ind w:left="720"/>
      </w:pPr>
      <w:r w:rsidRPr="004F5DEC">
        <w:t xml:space="preserve">The </w:t>
      </w:r>
      <w:r w:rsidR="002377ED">
        <w:rPr>
          <w:b/>
          <w:bCs/>
        </w:rPr>
        <w:t xml:space="preserve">AI-Powered </w:t>
      </w:r>
      <w:r w:rsidR="00772633">
        <w:rPr>
          <w:b/>
          <w:bCs/>
        </w:rPr>
        <w:t>Module Creation</w:t>
      </w:r>
      <w:r w:rsidRPr="004F5DEC">
        <w:t xml:space="preserve"> extension also provides a search feature. Users can enter keywords into the search box located below the </w:t>
      </w:r>
      <w:r w:rsidRPr="004F5DEC">
        <w:rPr>
          <w:b/>
          <w:bCs/>
        </w:rPr>
        <w:t>Document List</w:t>
      </w:r>
      <w:r w:rsidRPr="004F5DEC">
        <w:t xml:space="preserve">, and the system will search for relevant documents on </w:t>
      </w:r>
      <w:r w:rsidRPr="004F5DEC">
        <w:rPr>
          <w:b/>
          <w:bCs/>
        </w:rPr>
        <w:t>learn.microsoft.com</w:t>
      </w:r>
      <w:r w:rsidRPr="004F5DEC">
        <w:t>.</w:t>
      </w:r>
      <w:r w:rsidRPr="001F2911">
        <w:rPr>
          <w:rFonts w:eastAsia="Times New Roman" w:cs="Times New Roman"/>
          <w:kern w:val="0"/>
          <w14:ligatures w14:val="none"/>
        </w:rPr>
        <w:t xml:space="preserve"> </w:t>
      </w:r>
      <w:r w:rsidRPr="004F5DEC">
        <w:t xml:space="preserve">Users can click the link to open the webpage for review. Once confirmed, they can click the </w:t>
      </w:r>
      <w:r w:rsidRPr="004F5DEC">
        <w:rPr>
          <w:b/>
          <w:bCs/>
        </w:rPr>
        <w:t>plus icon</w:t>
      </w:r>
      <w:r w:rsidRPr="004F5DEC">
        <w:t xml:space="preserve"> to the right of the link to add the article to the </w:t>
      </w:r>
      <w:r w:rsidRPr="004F5DEC">
        <w:rPr>
          <w:b/>
          <w:bCs/>
        </w:rPr>
        <w:t>Document List</w:t>
      </w:r>
      <w:r w:rsidRPr="004F5DEC">
        <w:t>.</w:t>
      </w:r>
    </w:p>
    <w:p w14:paraId="4533D50C" w14:textId="48CDF3ED" w:rsidR="00436B6C" w:rsidRPr="004F5DEC" w:rsidRDefault="00722BEF" w:rsidP="00436B6C">
      <w:pPr>
        <w:ind w:firstLine="720"/>
      </w:pPr>
      <w:r w:rsidRPr="00722BEF">
        <w:rPr>
          <w:noProof/>
        </w:rPr>
        <w:lastRenderedPageBreak/>
        <w:drawing>
          <wp:inline distT="0" distB="0" distL="0" distR="0" wp14:anchorId="4BA29CE7" wp14:editId="31DAD0DF">
            <wp:extent cx="5242956" cy="4600470"/>
            <wp:effectExtent l="0" t="0" r="0" b="0"/>
            <wp:docPr id="154576063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760634" name="Picture 1" descr="A screenshot of a computer&#10;&#10;AI-generated content may be incorrect."/>
                    <pic:cNvPicPr/>
                  </pic:nvPicPr>
                  <pic:blipFill>
                    <a:blip r:embed="rId42"/>
                    <a:stretch>
                      <a:fillRect/>
                    </a:stretch>
                  </pic:blipFill>
                  <pic:spPr>
                    <a:xfrm>
                      <a:off x="0" y="0"/>
                      <a:ext cx="5247879" cy="4604789"/>
                    </a:xfrm>
                    <a:prstGeom prst="rect">
                      <a:avLst/>
                    </a:prstGeom>
                  </pic:spPr>
                </pic:pic>
              </a:graphicData>
            </a:graphic>
          </wp:inline>
        </w:drawing>
      </w:r>
    </w:p>
    <w:p w14:paraId="70810BEB" w14:textId="77777777" w:rsidR="00436B6C" w:rsidRDefault="00436B6C" w:rsidP="00436B6C">
      <w:pPr>
        <w:ind w:left="720"/>
      </w:pPr>
      <w:r w:rsidRPr="004F5DEC">
        <w:t xml:space="preserve">By customizing the </w:t>
      </w:r>
      <w:r w:rsidRPr="004F5DEC">
        <w:rPr>
          <w:b/>
          <w:bCs/>
        </w:rPr>
        <w:t>Data Source</w:t>
      </w:r>
      <w:r w:rsidRPr="004F5DEC">
        <w:t>, you can precisely define the content source for the Unit.</w:t>
      </w:r>
    </w:p>
    <w:p w14:paraId="3DE3BD73" w14:textId="5466844A" w:rsidR="009F7237" w:rsidRDefault="009F7237" w:rsidP="00436B6C">
      <w:pPr>
        <w:ind w:left="720"/>
      </w:pPr>
      <w:r w:rsidRPr="009F7237">
        <w:rPr>
          <w:noProof/>
        </w:rPr>
        <w:lastRenderedPageBreak/>
        <w:drawing>
          <wp:inline distT="0" distB="0" distL="0" distR="0" wp14:anchorId="7BEDDF40" wp14:editId="3FB5F316">
            <wp:extent cx="5380060" cy="4478210"/>
            <wp:effectExtent l="0" t="0" r="0" b="0"/>
            <wp:docPr id="4963205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320513" name="Picture 1" descr="A screenshot of a computer&#10;&#10;AI-generated content may be incorrect."/>
                    <pic:cNvPicPr/>
                  </pic:nvPicPr>
                  <pic:blipFill>
                    <a:blip r:embed="rId43"/>
                    <a:stretch>
                      <a:fillRect/>
                    </a:stretch>
                  </pic:blipFill>
                  <pic:spPr>
                    <a:xfrm>
                      <a:off x="0" y="0"/>
                      <a:ext cx="5383389" cy="4480981"/>
                    </a:xfrm>
                    <a:prstGeom prst="rect">
                      <a:avLst/>
                    </a:prstGeom>
                  </pic:spPr>
                </pic:pic>
              </a:graphicData>
            </a:graphic>
          </wp:inline>
        </w:drawing>
      </w:r>
    </w:p>
    <w:p w14:paraId="6449F93D" w14:textId="34A5C612" w:rsidR="00A821B1" w:rsidRPr="00E50326" w:rsidRDefault="00A821B1" w:rsidP="00A821B1">
      <w:pPr>
        <w:ind w:firstLine="720"/>
      </w:pPr>
      <w:r w:rsidRPr="00880FE2">
        <w:rPr>
          <w:rFonts w:hint="eastAsia"/>
          <w:b/>
          <w:bCs/>
        </w:rPr>
        <w:t>Note:</w:t>
      </w:r>
      <w:r>
        <w:rPr>
          <w:rFonts w:hint="eastAsia"/>
        </w:rPr>
        <w:t xml:space="preserve"> When you update </w:t>
      </w:r>
      <w:proofErr w:type="spellStart"/>
      <w:r>
        <w:rPr>
          <w:rFonts w:hint="eastAsia"/>
        </w:rPr>
        <w:t>Datasource</w:t>
      </w:r>
      <w:proofErr w:type="spellEnd"/>
      <w:r>
        <w:rPr>
          <w:rFonts w:hint="eastAsia"/>
        </w:rPr>
        <w:t xml:space="preserve"> and switch Step 2, system will tell you Document List was updated and do you want to regenerate </w:t>
      </w:r>
      <w:r w:rsidR="00305062">
        <w:rPr>
          <w:rFonts w:hint="eastAsia"/>
        </w:rPr>
        <w:t>Exercise Goal</w:t>
      </w:r>
      <w:r>
        <w:rPr>
          <w:rFonts w:hint="eastAsia"/>
        </w:rPr>
        <w:t xml:space="preserve">. Since </w:t>
      </w:r>
      <w:r w:rsidR="00305062">
        <w:rPr>
          <w:rFonts w:hint="eastAsia"/>
        </w:rPr>
        <w:t xml:space="preserve">Exercise Goal is </w:t>
      </w:r>
      <w:r>
        <w:rPr>
          <w:rFonts w:hint="eastAsia"/>
        </w:rPr>
        <w:t xml:space="preserve">generated from </w:t>
      </w:r>
      <w:proofErr w:type="spellStart"/>
      <w:r>
        <w:rPr>
          <w:rFonts w:hint="eastAsia"/>
        </w:rPr>
        <w:t>Datasource</w:t>
      </w:r>
      <w:proofErr w:type="spellEnd"/>
      <w:r>
        <w:rPr>
          <w:rFonts w:hint="eastAsia"/>
        </w:rPr>
        <w:t xml:space="preserve">, </w:t>
      </w:r>
      <w:proofErr w:type="gramStart"/>
      <w:r>
        <w:rPr>
          <w:rFonts w:hint="eastAsia"/>
        </w:rPr>
        <w:t>system</w:t>
      </w:r>
      <w:proofErr w:type="gramEnd"/>
      <w:r>
        <w:rPr>
          <w:rFonts w:hint="eastAsia"/>
        </w:rPr>
        <w:t xml:space="preserve"> will ask if you want to regenerate topics. You can click </w:t>
      </w:r>
      <w:r>
        <w:t>“</w:t>
      </w:r>
      <w:r>
        <w:rPr>
          <w:rFonts w:hint="eastAsia"/>
        </w:rPr>
        <w:t>Yes</w:t>
      </w:r>
      <w:r>
        <w:t>”</w:t>
      </w:r>
      <w:r>
        <w:rPr>
          <w:rFonts w:hint="eastAsia"/>
        </w:rPr>
        <w:t xml:space="preserve"> to regenerate, or you can click </w:t>
      </w:r>
      <w:r>
        <w:t>“</w:t>
      </w:r>
      <w:r>
        <w:rPr>
          <w:rFonts w:hint="eastAsia"/>
        </w:rPr>
        <w:t>No</w:t>
      </w:r>
      <w:r>
        <w:t>”</w:t>
      </w:r>
      <w:r>
        <w:rPr>
          <w:rFonts w:hint="eastAsia"/>
        </w:rPr>
        <w:t xml:space="preserve"> to skip this. This </w:t>
      </w:r>
      <w:r w:rsidR="00305062">
        <w:rPr>
          <w:rFonts w:hint="eastAsia"/>
        </w:rPr>
        <w:t xml:space="preserve">change detect </w:t>
      </w:r>
      <w:r>
        <w:rPr>
          <w:rFonts w:hint="eastAsia"/>
        </w:rPr>
        <w:t xml:space="preserve">will also happen </w:t>
      </w:r>
      <w:r w:rsidR="00305062">
        <w:rPr>
          <w:rFonts w:hint="eastAsia"/>
        </w:rPr>
        <w:t xml:space="preserve">on </w:t>
      </w:r>
      <w:r>
        <w:rPr>
          <w:rFonts w:hint="eastAsia"/>
        </w:rPr>
        <w:t>step 3</w:t>
      </w:r>
      <w:r w:rsidR="003E5D8E">
        <w:rPr>
          <w:rFonts w:hint="eastAsia"/>
        </w:rPr>
        <w:t xml:space="preserve"> after step 2 changed</w:t>
      </w:r>
      <w:r w:rsidR="00305062">
        <w:rPr>
          <w:rFonts w:hint="eastAsia"/>
        </w:rPr>
        <w:t>.</w:t>
      </w:r>
    </w:p>
    <w:p w14:paraId="64D181C4" w14:textId="77777777" w:rsidR="00A821B1" w:rsidRPr="004F5DEC" w:rsidRDefault="00A821B1" w:rsidP="00436B6C">
      <w:pPr>
        <w:ind w:left="720"/>
      </w:pPr>
    </w:p>
    <w:p w14:paraId="21B3190E" w14:textId="77777777" w:rsidR="00436B6C" w:rsidRPr="001F2911" w:rsidRDefault="00436B6C" w:rsidP="00436B6C">
      <w:pPr>
        <w:pStyle w:val="ListParagraph"/>
        <w:numPr>
          <w:ilvl w:val="0"/>
          <w:numId w:val="17"/>
        </w:numPr>
        <w:rPr>
          <w:b/>
          <w:bCs/>
        </w:rPr>
      </w:pPr>
      <w:r w:rsidRPr="001F2911">
        <w:rPr>
          <w:b/>
          <w:bCs/>
        </w:rPr>
        <w:t>Step 2: Generate Exercise Goal</w:t>
      </w:r>
    </w:p>
    <w:p w14:paraId="6ED4EA1A" w14:textId="77777777" w:rsidR="00436B6C" w:rsidRPr="004F5DEC" w:rsidRDefault="00436B6C" w:rsidP="00436B6C">
      <w:pPr>
        <w:pStyle w:val="NormalWeb"/>
        <w:ind w:left="720"/>
        <w:rPr>
          <w:rFonts w:asciiTheme="minorHAnsi" w:hAnsiTheme="minorHAnsi"/>
        </w:rPr>
      </w:pPr>
      <w:r w:rsidRPr="004F5DEC">
        <w:rPr>
          <w:rFonts w:asciiTheme="minorHAnsi" w:hAnsiTheme="minorHAnsi"/>
        </w:rPr>
        <w:t xml:space="preserve">The second step is to </w:t>
      </w:r>
      <w:r w:rsidRPr="004F5DEC">
        <w:rPr>
          <w:rStyle w:val="Strong"/>
          <w:rFonts w:asciiTheme="minorHAnsi" w:eastAsiaTheme="majorEastAsia" w:hAnsiTheme="minorHAnsi"/>
        </w:rPr>
        <w:t>set the Exercise Goal</w:t>
      </w:r>
      <w:r w:rsidRPr="004F5DEC">
        <w:rPr>
          <w:rFonts w:asciiTheme="minorHAnsi" w:hAnsiTheme="minorHAnsi"/>
        </w:rPr>
        <w:t xml:space="preserve">. The system automatically generates the </w:t>
      </w:r>
      <w:r w:rsidRPr="004F5DEC">
        <w:rPr>
          <w:rStyle w:val="Strong"/>
          <w:rFonts w:asciiTheme="minorHAnsi" w:eastAsiaTheme="majorEastAsia" w:hAnsiTheme="minorHAnsi"/>
        </w:rPr>
        <w:t>Exercise Goal</w:t>
      </w:r>
      <w:r w:rsidRPr="004F5DEC">
        <w:rPr>
          <w:rFonts w:asciiTheme="minorHAnsi" w:hAnsiTheme="minorHAnsi"/>
        </w:rPr>
        <w:t xml:space="preserve"> and </w:t>
      </w:r>
      <w:r w:rsidRPr="004F5DEC">
        <w:rPr>
          <w:rStyle w:val="Strong"/>
          <w:rFonts w:asciiTheme="minorHAnsi" w:eastAsiaTheme="majorEastAsia" w:hAnsiTheme="minorHAnsi"/>
        </w:rPr>
        <w:t>Exercise Plan</w:t>
      </w:r>
      <w:r w:rsidRPr="004F5DEC">
        <w:rPr>
          <w:rFonts w:asciiTheme="minorHAnsi" w:hAnsiTheme="minorHAnsi"/>
        </w:rPr>
        <w:t xml:space="preserve">. Authors can adjust these as needed and use the AI </w:t>
      </w:r>
      <w:proofErr w:type="spellStart"/>
      <w:r w:rsidRPr="004F5DEC">
        <w:rPr>
          <w:rFonts w:asciiTheme="minorHAnsi" w:hAnsiTheme="minorHAnsi"/>
        </w:rPr>
        <w:t>Chatbox</w:t>
      </w:r>
      <w:proofErr w:type="spellEnd"/>
      <w:r w:rsidRPr="004F5DEC">
        <w:rPr>
          <w:rFonts w:asciiTheme="minorHAnsi" w:hAnsiTheme="minorHAnsi"/>
        </w:rPr>
        <w:t xml:space="preserve"> below to refine and modify the content.</w:t>
      </w:r>
    </w:p>
    <w:p w14:paraId="7925D43D" w14:textId="77777777" w:rsidR="00436B6C" w:rsidRPr="004F5DEC" w:rsidRDefault="00436B6C" w:rsidP="00436B6C">
      <w:pPr>
        <w:pStyle w:val="ListParagraph"/>
      </w:pPr>
    </w:p>
    <w:p w14:paraId="3B4C1E79" w14:textId="3EC7B9C2" w:rsidR="00436B6C" w:rsidRPr="004F5DEC" w:rsidRDefault="004C5B4E" w:rsidP="00436B6C">
      <w:pPr>
        <w:pStyle w:val="ListParagraph"/>
      </w:pPr>
      <w:r w:rsidRPr="004C5B4E">
        <w:rPr>
          <w:noProof/>
        </w:rPr>
        <w:lastRenderedPageBreak/>
        <w:t xml:space="preserve"> </w:t>
      </w:r>
      <w:r w:rsidRPr="004C5B4E">
        <w:rPr>
          <w:noProof/>
        </w:rPr>
        <w:drawing>
          <wp:inline distT="0" distB="0" distL="0" distR="0" wp14:anchorId="06444FC7" wp14:editId="4B58E38B">
            <wp:extent cx="5332021" cy="4441072"/>
            <wp:effectExtent l="0" t="0" r="2540" b="0"/>
            <wp:docPr id="21001366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136601" name="Picture 1" descr="A screenshot of a computer&#10;&#10;AI-generated content may be incorrect."/>
                    <pic:cNvPicPr/>
                  </pic:nvPicPr>
                  <pic:blipFill>
                    <a:blip r:embed="rId44"/>
                    <a:stretch>
                      <a:fillRect/>
                    </a:stretch>
                  </pic:blipFill>
                  <pic:spPr>
                    <a:xfrm>
                      <a:off x="0" y="0"/>
                      <a:ext cx="5336939" cy="4445168"/>
                    </a:xfrm>
                    <a:prstGeom prst="rect">
                      <a:avLst/>
                    </a:prstGeom>
                  </pic:spPr>
                </pic:pic>
              </a:graphicData>
            </a:graphic>
          </wp:inline>
        </w:drawing>
      </w:r>
    </w:p>
    <w:p w14:paraId="7239DA9A" w14:textId="77777777" w:rsidR="00436B6C" w:rsidRPr="001F2911" w:rsidRDefault="00436B6C" w:rsidP="00436B6C">
      <w:pPr>
        <w:pStyle w:val="ListParagraph"/>
        <w:numPr>
          <w:ilvl w:val="0"/>
          <w:numId w:val="17"/>
        </w:numPr>
        <w:rPr>
          <w:b/>
          <w:bCs/>
        </w:rPr>
      </w:pPr>
      <w:r w:rsidRPr="001F2911">
        <w:rPr>
          <w:b/>
          <w:bCs/>
        </w:rPr>
        <w:t>Step 3: Generate Exercise Outline</w:t>
      </w:r>
    </w:p>
    <w:p w14:paraId="30842D33" w14:textId="77777777" w:rsidR="00436B6C" w:rsidRPr="004F5DEC" w:rsidRDefault="00436B6C" w:rsidP="00436B6C">
      <w:pPr>
        <w:pStyle w:val="ListParagraph"/>
      </w:pPr>
      <w:r w:rsidRPr="004F5DEC">
        <w:t xml:space="preserve">The third step is to modify the Exercise Outline. The Exercise Outline specifies the Learning Objective, Lab Scenario, and Tasks. Authors can adjust these elements as needed and use the AI </w:t>
      </w:r>
      <w:proofErr w:type="spellStart"/>
      <w:r w:rsidRPr="004F5DEC">
        <w:t>Chatbox</w:t>
      </w:r>
      <w:proofErr w:type="spellEnd"/>
      <w:r w:rsidRPr="004F5DEC">
        <w:t xml:space="preserve"> below to refine and edit the content. Once all the steps are completed, click </w:t>
      </w:r>
      <w:r w:rsidRPr="001F2911">
        <w:rPr>
          <w:b/>
          <w:bCs/>
        </w:rPr>
        <w:t>Draft</w:t>
      </w:r>
      <w:r w:rsidRPr="004F5DEC">
        <w:t xml:space="preserve"> to generate the exercise steps.</w:t>
      </w:r>
    </w:p>
    <w:p w14:paraId="59C6BCB1" w14:textId="134B5E11" w:rsidR="00436B6C" w:rsidRPr="004F5DEC" w:rsidRDefault="00590AA4" w:rsidP="00436B6C">
      <w:pPr>
        <w:pStyle w:val="ListParagraph"/>
      </w:pPr>
      <w:r w:rsidRPr="00590AA4">
        <w:rPr>
          <w:noProof/>
        </w:rPr>
        <w:lastRenderedPageBreak/>
        <w:t xml:space="preserve"> </w:t>
      </w:r>
      <w:r w:rsidRPr="00590AA4">
        <w:rPr>
          <w:noProof/>
        </w:rPr>
        <w:drawing>
          <wp:inline distT="0" distB="0" distL="0" distR="0" wp14:anchorId="19103371" wp14:editId="78F10D62">
            <wp:extent cx="4990516" cy="4221678"/>
            <wp:effectExtent l="0" t="0" r="635" b="7620"/>
            <wp:docPr id="171413539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135392" name="Picture 1" descr="A screenshot of a computer&#10;&#10;AI-generated content may be incorrect."/>
                    <pic:cNvPicPr/>
                  </pic:nvPicPr>
                  <pic:blipFill>
                    <a:blip r:embed="rId45"/>
                    <a:stretch>
                      <a:fillRect/>
                    </a:stretch>
                  </pic:blipFill>
                  <pic:spPr>
                    <a:xfrm>
                      <a:off x="0" y="0"/>
                      <a:ext cx="5004373" cy="4233401"/>
                    </a:xfrm>
                    <a:prstGeom prst="rect">
                      <a:avLst/>
                    </a:prstGeom>
                  </pic:spPr>
                </pic:pic>
              </a:graphicData>
            </a:graphic>
          </wp:inline>
        </w:drawing>
      </w:r>
    </w:p>
    <w:p w14:paraId="3841B0DC" w14:textId="77777777" w:rsidR="00436B6C" w:rsidRPr="004F5DEC" w:rsidRDefault="00436B6C" w:rsidP="00436B6C">
      <w:pPr>
        <w:pStyle w:val="ListParagraph"/>
      </w:pPr>
    </w:p>
    <w:p w14:paraId="4B2ACA9A" w14:textId="3566DACA" w:rsidR="00436B6C" w:rsidRPr="004F5DEC" w:rsidRDefault="00F52850" w:rsidP="00436B6C">
      <w:pPr>
        <w:pStyle w:val="ListParagraph"/>
      </w:pPr>
      <w:r w:rsidRPr="00F52850">
        <w:rPr>
          <w:noProof/>
        </w:rPr>
        <w:t xml:space="preserve"> </w:t>
      </w:r>
      <w:r w:rsidRPr="00F52850">
        <w:rPr>
          <w:noProof/>
        </w:rPr>
        <w:drawing>
          <wp:inline distT="0" distB="0" distL="0" distR="0" wp14:anchorId="64BF7774" wp14:editId="34DA34F4">
            <wp:extent cx="4948001" cy="2655850"/>
            <wp:effectExtent l="0" t="0" r="5080" b="0"/>
            <wp:docPr id="48153353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533534" name="Picture 1" descr="A screenshot of a computer&#10;&#10;AI-generated content may be incorrect."/>
                    <pic:cNvPicPr/>
                  </pic:nvPicPr>
                  <pic:blipFill>
                    <a:blip r:embed="rId46"/>
                    <a:stretch>
                      <a:fillRect/>
                    </a:stretch>
                  </pic:blipFill>
                  <pic:spPr>
                    <a:xfrm>
                      <a:off x="0" y="0"/>
                      <a:ext cx="4955305" cy="2659770"/>
                    </a:xfrm>
                    <a:prstGeom prst="rect">
                      <a:avLst/>
                    </a:prstGeom>
                  </pic:spPr>
                </pic:pic>
              </a:graphicData>
            </a:graphic>
          </wp:inline>
        </w:drawing>
      </w:r>
    </w:p>
    <w:p w14:paraId="43AB5840" w14:textId="77777777" w:rsidR="00436B6C" w:rsidRPr="004F5DEC" w:rsidRDefault="7FE8B02A" w:rsidP="00436B6C">
      <w:pPr>
        <w:pStyle w:val="Heading3"/>
      </w:pPr>
      <w:bookmarkStart w:id="60" w:name="_Toc2121783201"/>
      <w:r>
        <w:t>Supplemental Unit Design</w:t>
      </w:r>
      <w:bookmarkEnd w:id="60"/>
    </w:p>
    <w:p w14:paraId="1F657514" w14:textId="3ED10791" w:rsidR="00436B6C" w:rsidRPr="004F5DEC" w:rsidRDefault="00436B6C" w:rsidP="00436B6C">
      <w:r w:rsidRPr="004F5DEC">
        <w:t xml:space="preserve">The </w:t>
      </w:r>
      <w:r w:rsidR="002377ED">
        <w:t xml:space="preserve">AI-Powered </w:t>
      </w:r>
      <w:r w:rsidR="00772633">
        <w:t>Module Creation</w:t>
      </w:r>
      <w:r w:rsidRPr="004F5DEC">
        <w:t xml:space="preserve"> extension provides a one-click generation feature for all Supplemental Units. Once the content Units are completed, you can go to the </w:t>
      </w:r>
      <w:r w:rsidRPr="004F5DEC">
        <w:lastRenderedPageBreak/>
        <w:t xml:space="preserve">Introduction, Knowledge Check, and Summary Units, and click the </w:t>
      </w:r>
      <w:r w:rsidRPr="001F2911">
        <w:rPr>
          <w:b/>
          <w:bCs/>
        </w:rPr>
        <w:t>Draft</w:t>
      </w:r>
      <w:r w:rsidRPr="004F5DEC">
        <w:t xml:space="preserve"> button to generate their content.</w:t>
      </w:r>
    </w:p>
    <w:p w14:paraId="12495457" w14:textId="77777777" w:rsidR="00436B6C" w:rsidRPr="004F5DEC" w:rsidRDefault="00436B6C" w:rsidP="00436B6C">
      <w:r w:rsidRPr="004F5DEC">
        <w:rPr>
          <w:noProof/>
        </w:rPr>
        <w:drawing>
          <wp:inline distT="0" distB="0" distL="0" distR="0" wp14:anchorId="13C78F15" wp14:editId="69C8E760">
            <wp:extent cx="5943600" cy="3185795"/>
            <wp:effectExtent l="0" t="0" r="0" b="0"/>
            <wp:docPr id="3088489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848914" name="Picture 1" descr="A screenshot of a computer&#10;&#10;Description automatically generated"/>
                    <pic:cNvPicPr/>
                  </pic:nvPicPr>
                  <pic:blipFill>
                    <a:blip r:embed="rId47"/>
                    <a:stretch>
                      <a:fillRect/>
                    </a:stretch>
                  </pic:blipFill>
                  <pic:spPr>
                    <a:xfrm>
                      <a:off x="0" y="0"/>
                      <a:ext cx="5943600" cy="3185795"/>
                    </a:xfrm>
                    <a:prstGeom prst="rect">
                      <a:avLst/>
                    </a:prstGeom>
                  </pic:spPr>
                </pic:pic>
              </a:graphicData>
            </a:graphic>
          </wp:inline>
        </w:drawing>
      </w:r>
    </w:p>
    <w:p w14:paraId="22353971" w14:textId="77777777" w:rsidR="00436B6C" w:rsidRPr="004F5DEC" w:rsidRDefault="00436B6C" w:rsidP="00436B6C">
      <w:r w:rsidRPr="004F5DEC">
        <w:rPr>
          <w:noProof/>
        </w:rPr>
        <w:drawing>
          <wp:inline distT="0" distB="0" distL="0" distR="0" wp14:anchorId="5B614A68" wp14:editId="3E704D46">
            <wp:extent cx="5943600" cy="3445510"/>
            <wp:effectExtent l="0" t="0" r="0" b="2540"/>
            <wp:docPr id="144505951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059516" name="Picture 1" descr="A screenshot of a computer screen&#10;&#10;Description automatically generated"/>
                    <pic:cNvPicPr/>
                  </pic:nvPicPr>
                  <pic:blipFill>
                    <a:blip r:embed="rId48"/>
                    <a:stretch>
                      <a:fillRect/>
                    </a:stretch>
                  </pic:blipFill>
                  <pic:spPr>
                    <a:xfrm>
                      <a:off x="0" y="0"/>
                      <a:ext cx="5943600" cy="3445510"/>
                    </a:xfrm>
                    <a:prstGeom prst="rect">
                      <a:avLst/>
                    </a:prstGeom>
                  </pic:spPr>
                </pic:pic>
              </a:graphicData>
            </a:graphic>
          </wp:inline>
        </w:drawing>
      </w:r>
    </w:p>
    <w:p w14:paraId="6EE9617D" w14:textId="77777777" w:rsidR="00436B6C" w:rsidRPr="004F5DEC" w:rsidRDefault="00436B6C" w:rsidP="00436B6C">
      <w:r w:rsidRPr="004F5DEC">
        <w:rPr>
          <w:noProof/>
        </w:rPr>
        <w:lastRenderedPageBreak/>
        <w:drawing>
          <wp:inline distT="0" distB="0" distL="0" distR="0" wp14:anchorId="755159EE" wp14:editId="7C922A0A">
            <wp:extent cx="6016409" cy="3472437"/>
            <wp:effectExtent l="0" t="0" r="3810" b="0"/>
            <wp:docPr id="1635220655"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220655" name="Picture 4" descr="A screenshot of a computer&#10;&#10;AI-generated content may be incorrect."/>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031706" cy="3481266"/>
                    </a:xfrm>
                    <a:prstGeom prst="rect">
                      <a:avLst/>
                    </a:prstGeom>
                    <a:noFill/>
                  </pic:spPr>
                </pic:pic>
              </a:graphicData>
            </a:graphic>
          </wp:inline>
        </w:drawing>
      </w:r>
    </w:p>
    <w:p w14:paraId="0A4DF685" w14:textId="77777777" w:rsidR="00436B6C" w:rsidRPr="001F2911" w:rsidRDefault="7FE8B02A" w:rsidP="5FA9EDE7">
      <w:pPr>
        <w:pStyle w:val="Heading2"/>
        <w:rPr>
          <w:rFonts w:asciiTheme="minorHAnsi" w:hAnsiTheme="minorHAnsi"/>
        </w:rPr>
      </w:pPr>
      <w:bookmarkStart w:id="61" w:name="_Toc519845835"/>
      <w:r w:rsidRPr="5FA9EDE7">
        <w:rPr>
          <w:rFonts w:asciiTheme="minorHAnsi" w:hAnsiTheme="minorHAnsi"/>
        </w:rPr>
        <w:t>Content Refine</w:t>
      </w:r>
      <w:bookmarkEnd w:id="61"/>
    </w:p>
    <w:p w14:paraId="6BF6F467" w14:textId="741C0DAE" w:rsidR="00436B6C" w:rsidRPr="004F5DEC" w:rsidRDefault="00436B6C" w:rsidP="00436B6C">
      <w:r w:rsidRPr="004F5DEC">
        <w:t xml:space="preserve">After using the </w:t>
      </w:r>
      <w:r w:rsidR="002377ED">
        <w:rPr>
          <w:b/>
          <w:bCs/>
        </w:rPr>
        <w:t xml:space="preserve">AI-Powered </w:t>
      </w:r>
      <w:r w:rsidR="00772633">
        <w:rPr>
          <w:b/>
          <w:bCs/>
        </w:rPr>
        <w:t>Module Creation</w:t>
      </w:r>
      <w:r w:rsidRPr="004F5DEC">
        <w:t xml:space="preserve"> extension to draft the Module, users enter the </w:t>
      </w:r>
      <w:r w:rsidRPr="004F5DEC">
        <w:rPr>
          <w:b/>
          <w:bCs/>
        </w:rPr>
        <w:t>Content Refine</w:t>
      </w:r>
      <w:r w:rsidRPr="004F5DEC">
        <w:t xml:space="preserve"> stage. In this stage, the extension provides three key functionalities:</w:t>
      </w:r>
    </w:p>
    <w:p w14:paraId="7C0AF412" w14:textId="77777777" w:rsidR="00436B6C" w:rsidRPr="004F5DEC" w:rsidRDefault="00436B6C" w:rsidP="00436B6C">
      <w:pPr>
        <w:numPr>
          <w:ilvl w:val="0"/>
          <w:numId w:val="18"/>
        </w:numPr>
      </w:pPr>
      <w:r w:rsidRPr="004F5DEC">
        <w:rPr>
          <w:b/>
          <w:bCs/>
        </w:rPr>
        <w:t>Content Expansion</w:t>
      </w:r>
      <w:r w:rsidRPr="004F5DEC">
        <w:br/>
        <w:t>Extend the existing content with additional data</w:t>
      </w:r>
      <w:r>
        <w:rPr>
          <w:rFonts w:hint="eastAsia"/>
        </w:rPr>
        <w:t xml:space="preserve"> </w:t>
      </w:r>
      <w:r w:rsidRPr="004F5DEC">
        <w:t xml:space="preserve">source, using user’s own prompt to deepen and enrich the Unit. </w:t>
      </w:r>
    </w:p>
    <w:p w14:paraId="4B426307" w14:textId="77777777" w:rsidR="00436B6C" w:rsidRPr="004F5DEC" w:rsidRDefault="00436B6C" w:rsidP="00436B6C">
      <w:pPr>
        <w:numPr>
          <w:ilvl w:val="0"/>
          <w:numId w:val="18"/>
        </w:numPr>
      </w:pPr>
      <w:r w:rsidRPr="004F5DEC">
        <w:rPr>
          <w:b/>
          <w:bCs/>
        </w:rPr>
        <w:t>Content Rewriting</w:t>
      </w:r>
      <w:r w:rsidRPr="004F5DEC">
        <w:br/>
        <w:t>Rewrite or polish existing content to improve clarity, style, and consistency, ensuring high-quality output.</w:t>
      </w:r>
    </w:p>
    <w:p w14:paraId="4CDDF38F" w14:textId="77777777" w:rsidR="00436B6C" w:rsidRPr="004F5DEC" w:rsidRDefault="00436B6C" w:rsidP="00436B6C">
      <w:pPr>
        <w:numPr>
          <w:ilvl w:val="0"/>
          <w:numId w:val="18"/>
        </w:numPr>
      </w:pPr>
      <w:r w:rsidRPr="004F5DEC">
        <w:rPr>
          <w:b/>
          <w:bCs/>
        </w:rPr>
        <w:t>Quick Editing</w:t>
      </w:r>
      <w:r w:rsidRPr="004F5DEC">
        <w:br/>
        <w:t xml:space="preserve">Access tools for common editing tasks, such as improving </w:t>
      </w:r>
      <w:r w:rsidRPr="004F5DEC">
        <w:rPr>
          <w:b/>
          <w:bCs/>
        </w:rPr>
        <w:t>Acrolinx</w:t>
      </w:r>
      <w:r w:rsidRPr="004F5DEC">
        <w:t xml:space="preserve"> scores, converting </w:t>
      </w:r>
      <w:r w:rsidRPr="004F5DEC">
        <w:rPr>
          <w:b/>
          <w:bCs/>
        </w:rPr>
        <w:t>Learn Image Tags</w:t>
      </w:r>
      <w:r w:rsidRPr="004F5DEC">
        <w:t>, and performing other efficiency-boosting edits.</w:t>
      </w:r>
    </w:p>
    <w:p w14:paraId="79D5A3FD" w14:textId="77777777" w:rsidR="00436B6C" w:rsidRPr="004F5DEC" w:rsidRDefault="00436B6C" w:rsidP="00436B6C"/>
    <w:p w14:paraId="14012875" w14:textId="77777777" w:rsidR="00436B6C" w:rsidRPr="004F5DEC" w:rsidRDefault="7FE8B02A" w:rsidP="00436B6C">
      <w:pPr>
        <w:pStyle w:val="Heading3"/>
      </w:pPr>
      <w:bookmarkStart w:id="62" w:name="_Toc79962868"/>
      <w:r>
        <w:t>Content Refine Assistant</w:t>
      </w:r>
      <w:bookmarkEnd w:id="62"/>
    </w:p>
    <w:p w14:paraId="0B79DA9D" w14:textId="7345BB67" w:rsidR="00436B6C" w:rsidRPr="004F5DEC" w:rsidRDefault="00436B6C" w:rsidP="00436B6C">
      <w:r w:rsidRPr="004F5DEC">
        <w:t xml:space="preserve">The </w:t>
      </w:r>
      <w:r w:rsidR="002377ED">
        <w:t xml:space="preserve">AI-Powered </w:t>
      </w:r>
      <w:r w:rsidR="00772633">
        <w:t>Module Creation</w:t>
      </w:r>
      <w:r w:rsidRPr="004F5DEC">
        <w:t xml:space="preserve"> extension provides the Content Assistant, an AI-driven tool for content modification. The following sections introduce the key options available in the Content Assistant.</w:t>
      </w:r>
    </w:p>
    <w:p w14:paraId="5CC45ECC" w14:textId="77777777" w:rsidR="00436B6C" w:rsidRPr="004F5DEC" w:rsidRDefault="7FE8B02A" w:rsidP="00436B6C">
      <w:pPr>
        <w:pStyle w:val="Heading3"/>
      </w:pPr>
      <w:bookmarkStart w:id="63" w:name="_Toc114756920"/>
      <w:r>
        <w:lastRenderedPageBreak/>
        <w:t>Add content</w:t>
      </w:r>
      <w:bookmarkEnd w:id="63"/>
    </w:p>
    <w:p w14:paraId="7475A6ED" w14:textId="77777777" w:rsidR="00436B6C" w:rsidRPr="004F5DEC" w:rsidRDefault="00436B6C" w:rsidP="00436B6C">
      <w:r w:rsidRPr="004F5DEC">
        <w:rPr>
          <w:b/>
          <w:bCs/>
        </w:rPr>
        <w:t>Add Content</w:t>
      </w:r>
      <w:r w:rsidRPr="004F5DEC">
        <w:t xml:space="preserve"> allows users to leverage their own provided content and use AI to enrich and enhance the Unit.</w:t>
      </w:r>
    </w:p>
    <w:p w14:paraId="6091C4BC" w14:textId="77777777" w:rsidR="00436B6C" w:rsidRPr="004F5DEC" w:rsidRDefault="00436B6C" w:rsidP="00436B6C">
      <w:pPr>
        <w:pStyle w:val="ListParagraph"/>
        <w:numPr>
          <w:ilvl w:val="0"/>
          <w:numId w:val="19"/>
        </w:numPr>
      </w:pPr>
      <w:r w:rsidRPr="004F5DEC">
        <w:t xml:space="preserve">Right-click on the section of the unit where you want to expand the content. From the menu, select </w:t>
      </w:r>
      <w:r w:rsidRPr="004F5DEC">
        <w:rPr>
          <w:b/>
          <w:bCs/>
        </w:rPr>
        <w:t>Content Refine Assistant</w:t>
      </w:r>
      <w:r w:rsidRPr="001F2911">
        <w:t xml:space="preserve"> -&gt;</w:t>
      </w:r>
      <w:r w:rsidRPr="004F5DEC">
        <w:rPr>
          <w:b/>
          <w:bCs/>
        </w:rPr>
        <w:t xml:space="preserve"> Add Content</w:t>
      </w:r>
      <w:r w:rsidRPr="004F5DEC">
        <w:t>.</w:t>
      </w:r>
    </w:p>
    <w:p w14:paraId="53355D34" w14:textId="55334D89" w:rsidR="00436B6C" w:rsidRPr="004F5DEC" w:rsidRDefault="00B07EC4" w:rsidP="00436B6C">
      <w:pPr>
        <w:pStyle w:val="ListParagraph"/>
      </w:pPr>
      <w:r w:rsidRPr="00B07EC4">
        <w:rPr>
          <w:noProof/>
        </w:rPr>
        <w:t xml:space="preserve"> </w:t>
      </w:r>
      <w:r w:rsidRPr="00B07EC4">
        <w:rPr>
          <w:noProof/>
        </w:rPr>
        <w:drawing>
          <wp:inline distT="0" distB="0" distL="0" distR="0" wp14:anchorId="7A685CBE" wp14:editId="51CA09EC">
            <wp:extent cx="5943600" cy="3838575"/>
            <wp:effectExtent l="0" t="0" r="0" b="9525"/>
            <wp:docPr id="122538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8884" name=""/>
                    <pic:cNvPicPr/>
                  </pic:nvPicPr>
                  <pic:blipFill>
                    <a:blip r:embed="rId50"/>
                    <a:stretch>
                      <a:fillRect/>
                    </a:stretch>
                  </pic:blipFill>
                  <pic:spPr>
                    <a:xfrm>
                      <a:off x="0" y="0"/>
                      <a:ext cx="5943600" cy="3838575"/>
                    </a:xfrm>
                    <a:prstGeom prst="rect">
                      <a:avLst/>
                    </a:prstGeom>
                  </pic:spPr>
                </pic:pic>
              </a:graphicData>
            </a:graphic>
          </wp:inline>
        </w:drawing>
      </w:r>
    </w:p>
    <w:p w14:paraId="414565DD" w14:textId="77777777" w:rsidR="00436B6C" w:rsidRPr="001F2911" w:rsidRDefault="00436B6C" w:rsidP="00436B6C">
      <w:pPr>
        <w:pStyle w:val="NormalWeb"/>
        <w:numPr>
          <w:ilvl w:val="0"/>
          <w:numId w:val="19"/>
        </w:numPr>
        <w:rPr>
          <w:rFonts w:asciiTheme="minorHAnsi" w:hAnsiTheme="minorHAnsi"/>
        </w:rPr>
      </w:pPr>
      <w:r w:rsidRPr="001F2911">
        <w:rPr>
          <w:rFonts w:asciiTheme="minorHAnsi" w:hAnsiTheme="minorHAnsi"/>
        </w:rPr>
        <w:lastRenderedPageBreak/>
        <w:t xml:space="preserve">In the pop-up dialog box, click </w:t>
      </w:r>
      <w:r w:rsidRPr="001F2911">
        <w:rPr>
          <w:rFonts w:asciiTheme="minorHAnsi" w:hAnsiTheme="minorHAnsi"/>
          <w:b/>
          <w:bCs/>
        </w:rPr>
        <w:t>Please input your own prompt to add content.</w:t>
      </w:r>
      <w:r w:rsidRPr="001F2911">
        <w:rPr>
          <w:rFonts w:asciiTheme="minorHAnsi" w:hAnsiTheme="minorHAnsi"/>
        </w:rPr>
        <w:t xml:space="preserve"> to initiate the content generation process.</w:t>
      </w:r>
      <w:r w:rsidRPr="001F2911">
        <w:rPr>
          <w:rFonts w:asciiTheme="minorHAnsi" w:hAnsiTheme="minorHAnsi"/>
        </w:rPr>
        <w:br/>
      </w:r>
      <w:r w:rsidRPr="001F2911">
        <w:rPr>
          <w:rFonts w:asciiTheme="minorHAnsi" w:hAnsiTheme="minorHAnsi"/>
          <w:noProof/>
        </w:rPr>
        <w:drawing>
          <wp:inline distT="0" distB="0" distL="0" distR="0" wp14:anchorId="07758A86" wp14:editId="434FF804">
            <wp:extent cx="5943600" cy="2847340"/>
            <wp:effectExtent l="0" t="0" r="0" b="0"/>
            <wp:docPr id="132144713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447134" name="Picture 1" descr="A screenshot of a computer&#10;&#10;AI-generated content may be incorrect."/>
                    <pic:cNvPicPr/>
                  </pic:nvPicPr>
                  <pic:blipFill>
                    <a:blip r:embed="rId51"/>
                    <a:stretch>
                      <a:fillRect/>
                    </a:stretch>
                  </pic:blipFill>
                  <pic:spPr>
                    <a:xfrm>
                      <a:off x="0" y="0"/>
                      <a:ext cx="5943600" cy="2847340"/>
                    </a:xfrm>
                    <a:prstGeom prst="rect">
                      <a:avLst/>
                    </a:prstGeom>
                  </pic:spPr>
                </pic:pic>
              </a:graphicData>
            </a:graphic>
          </wp:inline>
        </w:drawing>
      </w:r>
    </w:p>
    <w:p w14:paraId="1E619E30" w14:textId="77777777" w:rsidR="00436B6C" w:rsidRPr="001F2911" w:rsidRDefault="00436B6C" w:rsidP="00436B6C">
      <w:pPr>
        <w:pStyle w:val="NormalWeb"/>
        <w:numPr>
          <w:ilvl w:val="0"/>
          <w:numId w:val="19"/>
        </w:numPr>
        <w:rPr>
          <w:rFonts w:asciiTheme="minorHAnsi" w:hAnsiTheme="minorHAnsi"/>
        </w:rPr>
      </w:pPr>
      <w:r w:rsidRPr="001F2911">
        <w:rPr>
          <w:rFonts w:asciiTheme="minorHAnsi" w:eastAsiaTheme="minorEastAsia" w:hAnsiTheme="minorHAnsi"/>
        </w:rPr>
        <w:t xml:space="preserve">In the dialog box, click </w:t>
      </w:r>
      <w:r w:rsidRPr="001F2911">
        <w:rPr>
          <w:rFonts w:asciiTheme="minorHAnsi" w:eastAsiaTheme="minorEastAsia" w:hAnsiTheme="minorHAnsi"/>
          <w:b/>
          <w:bCs/>
        </w:rPr>
        <w:t>Add File</w:t>
      </w:r>
      <w:r w:rsidRPr="001F2911">
        <w:rPr>
          <w:rFonts w:asciiTheme="minorHAnsi" w:eastAsiaTheme="minorEastAsia" w:hAnsiTheme="minorHAnsi"/>
        </w:rPr>
        <w:t xml:space="preserve"> to upload a document that the AI can use as a reference for generating content.</w:t>
      </w:r>
      <w:r w:rsidRPr="001F2911">
        <w:rPr>
          <w:rFonts w:asciiTheme="minorHAnsi" w:eastAsiaTheme="minorEastAsia" w:hAnsiTheme="minorHAnsi"/>
        </w:rPr>
        <w:br/>
      </w:r>
      <w:r w:rsidRPr="001F2911">
        <w:rPr>
          <w:rFonts w:asciiTheme="minorHAnsi" w:hAnsiTheme="minorHAnsi"/>
          <w:noProof/>
        </w:rPr>
        <w:drawing>
          <wp:inline distT="0" distB="0" distL="0" distR="0" wp14:anchorId="6DEA9A46" wp14:editId="5C2D740D">
            <wp:extent cx="5943600" cy="1027430"/>
            <wp:effectExtent l="0" t="0" r="0" b="1270"/>
            <wp:docPr id="1478065724" name="Picture 1" descr="A black and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065724" name="Picture 1" descr="A black and blue line&#10;&#10;Description automatically generated"/>
                    <pic:cNvPicPr/>
                  </pic:nvPicPr>
                  <pic:blipFill>
                    <a:blip r:embed="rId52"/>
                    <a:stretch>
                      <a:fillRect/>
                    </a:stretch>
                  </pic:blipFill>
                  <pic:spPr>
                    <a:xfrm>
                      <a:off x="0" y="0"/>
                      <a:ext cx="5943600" cy="1027430"/>
                    </a:xfrm>
                    <a:prstGeom prst="rect">
                      <a:avLst/>
                    </a:prstGeom>
                  </pic:spPr>
                </pic:pic>
              </a:graphicData>
            </a:graphic>
          </wp:inline>
        </w:drawing>
      </w:r>
    </w:p>
    <w:p w14:paraId="21FE552E" w14:textId="77777777" w:rsidR="00436B6C" w:rsidRPr="001F2911" w:rsidRDefault="00436B6C" w:rsidP="00436B6C">
      <w:pPr>
        <w:pStyle w:val="NormalWeb"/>
        <w:ind w:left="720"/>
        <w:rPr>
          <w:rFonts w:asciiTheme="minorHAnsi" w:hAnsiTheme="minorHAnsi"/>
        </w:rPr>
      </w:pPr>
      <w:r w:rsidRPr="001F2911">
        <w:rPr>
          <w:rFonts w:asciiTheme="minorHAnsi" w:hAnsiTheme="minorHAnsi"/>
          <w:noProof/>
        </w:rPr>
        <w:drawing>
          <wp:inline distT="0" distB="0" distL="0" distR="0" wp14:anchorId="56CA040B" wp14:editId="1F09F45D">
            <wp:extent cx="5943600" cy="3345815"/>
            <wp:effectExtent l="0" t="0" r="0" b="6985"/>
            <wp:docPr id="539903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90366" name="Picture 1" descr="A screenshot of a computer&#10;&#10;Description automatically generated"/>
                    <pic:cNvPicPr/>
                  </pic:nvPicPr>
                  <pic:blipFill>
                    <a:blip r:embed="rId53"/>
                    <a:stretch>
                      <a:fillRect/>
                    </a:stretch>
                  </pic:blipFill>
                  <pic:spPr>
                    <a:xfrm>
                      <a:off x="0" y="0"/>
                      <a:ext cx="5943600" cy="3345815"/>
                    </a:xfrm>
                    <a:prstGeom prst="rect">
                      <a:avLst/>
                    </a:prstGeom>
                  </pic:spPr>
                </pic:pic>
              </a:graphicData>
            </a:graphic>
          </wp:inline>
        </w:drawing>
      </w:r>
    </w:p>
    <w:p w14:paraId="351692F7" w14:textId="77777777" w:rsidR="00436B6C" w:rsidRPr="001F2911" w:rsidRDefault="00436B6C" w:rsidP="00436B6C">
      <w:pPr>
        <w:pStyle w:val="NormalWeb"/>
        <w:numPr>
          <w:ilvl w:val="0"/>
          <w:numId w:val="19"/>
        </w:numPr>
        <w:rPr>
          <w:rStyle w:val="Strong"/>
          <w:rFonts w:asciiTheme="minorHAnsi" w:hAnsiTheme="minorHAnsi"/>
          <w:b w:val="0"/>
          <w:bCs w:val="0"/>
        </w:rPr>
      </w:pPr>
      <w:r w:rsidRPr="001F2911">
        <w:rPr>
          <w:rFonts w:asciiTheme="minorHAnsi" w:eastAsiaTheme="minorEastAsia" w:hAnsiTheme="minorHAnsi"/>
        </w:rPr>
        <w:lastRenderedPageBreak/>
        <w:t>C</w:t>
      </w:r>
      <w:r w:rsidRPr="001F2911">
        <w:rPr>
          <w:rFonts w:asciiTheme="minorHAnsi" w:hAnsiTheme="minorHAnsi"/>
        </w:rPr>
        <w:t xml:space="preserve">lick </w:t>
      </w:r>
      <w:r w:rsidRPr="001F2911">
        <w:rPr>
          <w:rFonts w:asciiTheme="minorHAnsi" w:hAnsiTheme="minorHAnsi"/>
          <w:b/>
          <w:bCs/>
        </w:rPr>
        <w:t>Please input your own prompt to add content</w:t>
      </w:r>
      <w:r w:rsidRPr="001F2911">
        <w:rPr>
          <w:rStyle w:val="Strong"/>
          <w:rFonts w:asciiTheme="minorHAnsi" w:eastAsiaTheme="majorEastAsia" w:hAnsiTheme="minorHAnsi"/>
        </w:rPr>
        <w:t>.</w:t>
      </w:r>
      <w:r w:rsidRPr="001F2911">
        <w:rPr>
          <w:rStyle w:val="Strong"/>
          <w:rFonts w:asciiTheme="minorHAnsi" w:eastAsiaTheme="majorEastAsia" w:hAnsiTheme="minorHAnsi"/>
          <w:b w:val="0"/>
          <w:bCs w:val="0"/>
        </w:rPr>
        <w:t xml:space="preserve"> You can see </w:t>
      </w:r>
      <w:proofErr w:type="gramStart"/>
      <w:r w:rsidRPr="001F2911">
        <w:rPr>
          <w:rStyle w:val="Strong"/>
          <w:rFonts w:asciiTheme="minorHAnsi" w:eastAsiaTheme="majorEastAsia" w:hAnsiTheme="minorHAnsi"/>
          <w:b w:val="0"/>
          <w:bCs w:val="0"/>
        </w:rPr>
        <w:t>document</w:t>
      </w:r>
      <w:proofErr w:type="gramEnd"/>
      <w:r w:rsidRPr="001F2911">
        <w:rPr>
          <w:rStyle w:val="Strong"/>
          <w:rFonts w:asciiTheme="minorHAnsi" w:eastAsiaTheme="majorEastAsia" w:hAnsiTheme="minorHAnsi"/>
          <w:b w:val="0"/>
          <w:bCs w:val="0"/>
        </w:rPr>
        <w:t xml:space="preserve"> attached.</w:t>
      </w:r>
      <w:r w:rsidRPr="004F5DEC">
        <w:rPr>
          <w:rFonts w:asciiTheme="minorHAnsi" w:eastAsiaTheme="minorEastAsia" w:hAnsiTheme="minorHAnsi" w:cstheme="minorBidi"/>
          <w:kern w:val="2"/>
          <w14:ligatures w14:val="standardContextual"/>
        </w:rPr>
        <w:t xml:space="preserve"> </w:t>
      </w:r>
      <w:r w:rsidRPr="001F2911">
        <w:rPr>
          <w:rFonts w:asciiTheme="minorHAnsi" w:eastAsiaTheme="majorEastAsia" w:hAnsiTheme="minorHAnsi"/>
        </w:rPr>
        <w:t>If you need to clear the document, click the broom icon in the top-right corner.</w:t>
      </w:r>
      <w:r w:rsidRPr="004F5DEC">
        <w:rPr>
          <w:rFonts w:asciiTheme="minorHAnsi" w:eastAsiaTheme="minorEastAsia" w:hAnsiTheme="minorHAnsi" w:cstheme="minorBidi"/>
          <w:kern w:val="2"/>
          <w14:ligatures w14:val="standardContextual"/>
        </w:rPr>
        <w:t xml:space="preserve"> </w:t>
      </w:r>
      <w:r w:rsidRPr="001F2911">
        <w:rPr>
          <w:rFonts w:asciiTheme="minorHAnsi" w:eastAsiaTheme="majorEastAsia" w:hAnsiTheme="minorHAnsi"/>
        </w:rPr>
        <w:t xml:space="preserve">Enter a Prompt as needed to specify the operation you want the AI to perform on the document. You will see </w:t>
      </w:r>
      <w:proofErr w:type="gramStart"/>
      <w:r w:rsidRPr="001F2911">
        <w:rPr>
          <w:rFonts w:asciiTheme="minorHAnsi" w:eastAsiaTheme="majorEastAsia" w:hAnsiTheme="minorHAnsi"/>
        </w:rPr>
        <w:t>result</w:t>
      </w:r>
      <w:proofErr w:type="gramEnd"/>
      <w:r w:rsidRPr="001F2911">
        <w:rPr>
          <w:rFonts w:asciiTheme="minorHAnsi" w:eastAsiaTheme="majorEastAsia" w:hAnsiTheme="minorHAnsi"/>
        </w:rPr>
        <w:t xml:space="preserve"> in output.</w:t>
      </w:r>
    </w:p>
    <w:p w14:paraId="3E10CB9F" w14:textId="77777777" w:rsidR="00436B6C" w:rsidRPr="001F2911" w:rsidRDefault="00436B6C" w:rsidP="00436B6C">
      <w:pPr>
        <w:pStyle w:val="NormalWeb"/>
        <w:ind w:left="720"/>
        <w:rPr>
          <w:rFonts w:asciiTheme="minorHAnsi" w:eastAsiaTheme="minorEastAsia" w:hAnsiTheme="minorHAnsi"/>
        </w:rPr>
      </w:pPr>
      <w:r w:rsidRPr="001F2911">
        <w:rPr>
          <w:rFonts w:asciiTheme="minorHAnsi" w:eastAsiaTheme="minorEastAsia" w:hAnsiTheme="minorHAnsi"/>
          <w:noProof/>
        </w:rPr>
        <w:drawing>
          <wp:inline distT="0" distB="0" distL="0" distR="0" wp14:anchorId="5BF04982" wp14:editId="2C40E322">
            <wp:extent cx="5445496" cy="1851236"/>
            <wp:effectExtent l="0" t="0" r="3175" b="0"/>
            <wp:docPr id="105203039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030394" name="Picture 1" descr="A screenshot of a computer program&#10;&#10;AI-generated content may be incorrect."/>
                    <pic:cNvPicPr/>
                  </pic:nvPicPr>
                  <pic:blipFill>
                    <a:blip r:embed="rId54"/>
                    <a:stretch>
                      <a:fillRect/>
                    </a:stretch>
                  </pic:blipFill>
                  <pic:spPr>
                    <a:xfrm>
                      <a:off x="0" y="0"/>
                      <a:ext cx="5450382" cy="1852897"/>
                    </a:xfrm>
                    <a:prstGeom prst="rect">
                      <a:avLst/>
                    </a:prstGeom>
                  </pic:spPr>
                </pic:pic>
              </a:graphicData>
            </a:graphic>
          </wp:inline>
        </w:drawing>
      </w:r>
    </w:p>
    <w:p w14:paraId="25606DF4" w14:textId="77777777" w:rsidR="00436B6C" w:rsidRPr="001F2911" w:rsidRDefault="00436B6C" w:rsidP="00436B6C">
      <w:pPr>
        <w:pStyle w:val="NormalWeb"/>
        <w:ind w:left="720"/>
        <w:rPr>
          <w:rFonts w:asciiTheme="minorHAnsi" w:eastAsiaTheme="minorEastAsia" w:hAnsiTheme="minorHAnsi"/>
        </w:rPr>
      </w:pPr>
      <w:r w:rsidRPr="001F2911">
        <w:rPr>
          <w:rFonts w:asciiTheme="minorHAnsi" w:eastAsiaTheme="minorEastAsia" w:hAnsiTheme="minorHAnsi"/>
          <w:noProof/>
        </w:rPr>
        <w:drawing>
          <wp:inline distT="0" distB="0" distL="0" distR="0" wp14:anchorId="50566033" wp14:editId="1CB55DFF">
            <wp:extent cx="5410200" cy="3358254"/>
            <wp:effectExtent l="0" t="0" r="0" b="0"/>
            <wp:docPr id="125045501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455019" name="Picture 1" descr="A screenshot of a computer program&#10;&#10;AI-generated content may be incorrect."/>
                    <pic:cNvPicPr/>
                  </pic:nvPicPr>
                  <pic:blipFill>
                    <a:blip r:embed="rId55"/>
                    <a:stretch>
                      <a:fillRect/>
                    </a:stretch>
                  </pic:blipFill>
                  <pic:spPr>
                    <a:xfrm>
                      <a:off x="0" y="0"/>
                      <a:ext cx="5417537" cy="3362809"/>
                    </a:xfrm>
                    <a:prstGeom prst="rect">
                      <a:avLst/>
                    </a:prstGeom>
                  </pic:spPr>
                </pic:pic>
              </a:graphicData>
            </a:graphic>
          </wp:inline>
        </w:drawing>
      </w:r>
    </w:p>
    <w:p w14:paraId="7F66DF49" w14:textId="77777777" w:rsidR="00436B6C" w:rsidRPr="001F2911" w:rsidRDefault="00436B6C" w:rsidP="00436B6C">
      <w:pPr>
        <w:pStyle w:val="NormalWeb"/>
        <w:numPr>
          <w:ilvl w:val="0"/>
          <w:numId w:val="19"/>
        </w:numPr>
        <w:rPr>
          <w:rFonts w:asciiTheme="minorHAnsi" w:hAnsiTheme="minorHAnsi"/>
        </w:rPr>
      </w:pPr>
      <w:r w:rsidRPr="001F2911">
        <w:rPr>
          <w:rFonts w:asciiTheme="minorHAnsi" w:hAnsiTheme="minorHAnsi"/>
        </w:rPr>
        <w:t xml:space="preserve">Click the </w:t>
      </w:r>
      <w:r w:rsidRPr="001F2911">
        <w:rPr>
          <w:rFonts w:asciiTheme="minorHAnsi" w:eastAsiaTheme="majorEastAsia" w:hAnsiTheme="minorHAnsi"/>
          <w:b/>
          <w:bCs/>
        </w:rPr>
        <w:t>...</w:t>
      </w:r>
      <w:r w:rsidRPr="001F2911">
        <w:rPr>
          <w:rFonts w:asciiTheme="minorHAnsi" w:hAnsiTheme="minorHAnsi"/>
        </w:rPr>
        <w:t xml:space="preserve"> (ellipsis) in the top-right corner of the conversation. Select </w:t>
      </w:r>
      <w:r w:rsidRPr="001F2911">
        <w:rPr>
          <w:rFonts w:asciiTheme="minorHAnsi" w:eastAsiaTheme="majorEastAsia" w:hAnsiTheme="minorHAnsi"/>
          <w:b/>
          <w:bCs/>
        </w:rPr>
        <w:t>Insert</w:t>
      </w:r>
      <w:r w:rsidRPr="001F2911">
        <w:rPr>
          <w:rFonts w:asciiTheme="minorHAnsi" w:hAnsiTheme="minorHAnsi"/>
        </w:rPr>
        <w:t xml:space="preserve"> to insert the AI-generated content into the document, completing the content expansion. Alternatively, select </w:t>
      </w:r>
      <w:r w:rsidRPr="001F2911">
        <w:rPr>
          <w:rFonts w:asciiTheme="minorHAnsi" w:eastAsiaTheme="majorEastAsia" w:hAnsiTheme="minorHAnsi"/>
          <w:b/>
          <w:bCs/>
        </w:rPr>
        <w:t>Copy</w:t>
      </w:r>
      <w:r w:rsidRPr="001F2911">
        <w:rPr>
          <w:rFonts w:asciiTheme="minorHAnsi" w:hAnsiTheme="minorHAnsi"/>
        </w:rPr>
        <w:t xml:space="preserve"> to copy the conversation content to the clipboard.</w:t>
      </w:r>
    </w:p>
    <w:p w14:paraId="2890F5D2" w14:textId="77777777" w:rsidR="00436B6C" w:rsidRPr="001F2911" w:rsidRDefault="00436B6C" w:rsidP="00436B6C">
      <w:pPr>
        <w:pStyle w:val="NormalWeb"/>
        <w:ind w:left="720"/>
        <w:rPr>
          <w:rFonts w:asciiTheme="minorHAnsi" w:eastAsiaTheme="minorEastAsia" w:hAnsiTheme="minorHAnsi"/>
        </w:rPr>
      </w:pPr>
      <w:r w:rsidRPr="001F2911">
        <w:rPr>
          <w:rFonts w:asciiTheme="minorHAnsi" w:eastAsiaTheme="minorEastAsia" w:hAnsiTheme="minorHAnsi"/>
          <w:noProof/>
        </w:rPr>
        <w:lastRenderedPageBreak/>
        <w:drawing>
          <wp:inline distT="0" distB="0" distL="0" distR="0" wp14:anchorId="74E3AE77" wp14:editId="5DA8F939">
            <wp:extent cx="5410200" cy="2249626"/>
            <wp:effectExtent l="0" t="0" r="0" b="0"/>
            <wp:docPr id="4451497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149796" name="Picture 1" descr="A screenshot of a computer&#10;&#10;AI-generated content may be incorrect."/>
                    <pic:cNvPicPr/>
                  </pic:nvPicPr>
                  <pic:blipFill>
                    <a:blip r:embed="rId56"/>
                    <a:stretch>
                      <a:fillRect/>
                    </a:stretch>
                  </pic:blipFill>
                  <pic:spPr>
                    <a:xfrm>
                      <a:off x="0" y="0"/>
                      <a:ext cx="5415117" cy="2251670"/>
                    </a:xfrm>
                    <a:prstGeom prst="rect">
                      <a:avLst/>
                    </a:prstGeom>
                  </pic:spPr>
                </pic:pic>
              </a:graphicData>
            </a:graphic>
          </wp:inline>
        </w:drawing>
      </w:r>
    </w:p>
    <w:p w14:paraId="5C334E55" w14:textId="77777777" w:rsidR="00436B6C" w:rsidRPr="004F5DEC" w:rsidRDefault="00436B6C" w:rsidP="00436B6C">
      <w:pPr>
        <w:pStyle w:val="ListParagraph"/>
        <w:numPr>
          <w:ilvl w:val="0"/>
          <w:numId w:val="19"/>
        </w:numPr>
      </w:pPr>
      <w:r w:rsidRPr="004F5DEC">
        <w:t xml:space="preserve"> In addition, you can use an external </w:t>
      </w:r>
      <w:r w:rsidRPr="004F5DEC">
        <w:rPr>
          <w:rFonts w:eastAsia="Times New Roman"/>
          <w:b/>
          <w:bCs/>
        </w:rPr>
        <w:t>URL</w:t>
      </w:r>
      <w:r w:rsidRPr="004F5DEC">
        <w:t xml:space="preserve"> as a data source to further enhance the Unit content. Right-click on the section of the document where you want to expand the content. From the menu, select </w:t>
      </w:r>
      <w:r w:rsidRPr="004F5DEC">
        <w:rPr>
          <w:b/>
          <w:bCs/>
        </w:rPr>
        <w:t xml:space="preserve">Content Refine Assistant </w:t>
      </w:r>
      <w:r w:rsidRPr="001F2911">
        <w:t xml:space="preserve">-&gt; </w:t>
      </w:r>
      <w:r w:rsidRPr="004F5DEC">
        <w:rPr>
          <w:b/>
          <w:bCs/>
        </w:rPr>
        <w:t>Add Content</w:t>
      </w:r>
      <w:r w:rsidRPr="004F5DEC">
        <w:t xml:space="preserve">. In the pop-up dialog box, click </w:t>
      </w:r>
      <w:r w:rsidRPr="004F5DEC">
        <w:rPr>
          <w:b/>
          <w:bCs/>
        </w:rPr>
        <w:t>Please input your own prompt to add content</w:t>
      </w:r>
      <w:r w:rsidRPr="004F5DEC">
        <w:t xml:space="preserve"> to initiate the content generation process.</w:t>
      </w:r>
      <w:r w:rsidRPr="004F5DEC">
        <w:br/>
      </w:r>
    </w:p>
    <w:p w14:paraId="3750F2F0" w14:textId="77777777" w:rsidR="00436B6C" w:rsidRPr="004F5DEC" w:rsidRDefault="00436B6C" w:rsidP="00436B6C">
      <w:pPr>
        <w:pStyle w:val="ListParagraph"/>
        <w:numPr>
          <w:ilvl w:val="0"/>
          <w:numId w:val="19"/>
        </w:numPr>
      </w:pPr>
      <w:r w:rsidRPr="004F5DEC">
        <w:t xml:space="preserve">In the dialog box, click </w:t>
      </w:r>
      <w:r w:rsidRPr="004F5DEC">
        <w:rPr>
          <w:b/>
          <w:bCs/>
        </w:rPr>
        <w:t>Add Link</w:t>
      </w:r>
      <w:r w:rsidRPr="004F5DEC">
        <w:t xml:space="preserve"> to add an external URL as a data source for enhancing the Unit content.</w:t>
      </w:r>
      <w:r w:rsidRPr="004F5DEC">
        <w:rPr>
          <w:noProof/>
        </w:rPr>
        <w:drawing>
          <wp:inline distT="0" distB="0" distL="0" distR="0" wp14:anchorId="366DF26C" wp14:editId="32F9F699">
            <wp:extent cx="5943600" cy="1099185"/>
            <wp:effectExtent l="0" t="0" r="0" b="5715"/>
            <wp:docPr id="1464793878" name="Picture 1" descr="A black rectangular object with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793878" name="Picture 1" descr="A black rectangular object with blue lines&#10;&#10;Description automatically generated"/>
                    <pic:cNvPicPr/>
                  </pic:nvPicPr>
                  <pic:blipFill>
                    <a:blip r:embed="rId57"/>
                    <a:stretch>
                      <a:fillRect/>
                    </a:stretch>
                  </pic:blipFill>
                  <pic:spPr>
                    <a:xfrm>
                      <a:off x="0" y="0"/>
                      <a:ext cx="5943600" cy="1099185"/>
                    </a:xfrm>
                    <a:prstGeom prst="rect">
                      <a:avLst/>
                    </a:prstGeom>
                  </pic:spPr>
                </pic:pic>
              </a:graphicData>
            </a:graphic>
          </wp:inline>
        </w:drawing>
      </w:r>
    </w:p>
    <w:p w14:paraId="3784B5C8" w14:textId="77777777" w:rsidR="00436B6C" w:rsidRPr="004F5DEC" w:rsidRDefault="00436B6C" w:rsidP="00436B6C">
      <w:pPr>
        <w:pStyle w:val="ListParagraph"/>
      </w:pPr>
      <w:r w:rsidRPr="004F5DEC">
        <w:t xml:space="preserve">In the </w:t>
      </w:r>
      <w:r w:rsidRPr="004F5DEC">
        <w:rPr>
          <w:b/>
          <w:bCs/>
        </w:rPr>
        <w:t>Insert URL</w:t>
      </w:r>
      <w:r w:rsidRPr="004F5DEC">
        <w:t xml:space="preserve"> dialog box, enter the link for the external URL you want to use as a data source.</w:t>
      </w:r>
    </w:p>
    <w:p w14:paraId="793E9644" w14:textId="77777777" w:rsidR="00436B6C" w:rsidRPr="004F5DEC" w:rsidRDefault="00436B6C" w:rsidP="00436B6C">
      <w:pPr>
        <w:pStyle w:val="ListParagraph"/>
      </w:pPr>
      <w:r w:rsidRPr="004F5DEC">
        <w:rPr>
          <w:noProof/>
        </w:rPr>
        <w:drawing>
          <wp:inline distT="0" distB="0" distL="0" distR="0" wp14:anchorId="3A760B7F" wp14:editId="5DA3DEA7">
            <wp:extent cx="5943600" cy="2229485"/>
            <wp:effectExtent l="0" t="0" r="0" b="0"/>
            <wp:docPr id="148750517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505177" name="Picture 1" descr="A screenshot of a computer&#10;&#10;AI-generated content may be incorrect."/>
                    <pic:cNvPicPr/>
                  </pic:nvPicPr>
                  <pic:blipFill>
                    <a:blip r:embed="rId58"/>
                    <a:stretch>
                      <a:fillRect/>
                    </a:stretch>
                  </pic:blipFill>
                  <pic:spPr>
                    <a:xfrm>
                      <a:off x="0" y="0"/>
                      <a:ext cx="5943600" cy="2229485"/>
                    </a:xfrm>
                    <a:prstGeom prst="rect">
                      <a:avLst/>
                    </a:prstGeom>
                  </pic:spPr>
                </pic:pic>
              </a:graphicData>
            </a:graphic>
          </wp:inline>
        </w:drawing>
      </w:r>
    </w:p>
    <w:p w14:paraId="71179C05" w14:textId="77777777" w:rsidR="00436B6C" w:rsidRPr="001F2911" w:rsidRDefault="00436B6C" w:rsidP="00436B6C">
      <w:pPr>
        <w:pStyle w:val="NormalWeb"/>
        <w:numPr>
          <w:ilvl w:val="0"/>
          <w:numId w:val="19"/>
        </w:numPr>
        <w:rPr>
          <w:rFonts w:asciiTheme="minorHAnsi" w:hAnsiTheme="minorHAnsi"/>
        </w:rPr>
      </w:pPr>
      <w:r w:rsidRPr="001F2911">
        <w:rPr>
          <w:rFonts w:asciiTheme="minorHAnsi" w:hAnsiTheme="minorHAnsi"/>
        </w:rPr>
        <w:lastRenderedPageBreak/>
        <w:t xml:space="preserve">You will see the link added to the </w:t>
      </w:r>
      <w:r w:rsidRPr="001F2911">
        <w:rPr>
          <w:rFonts w:asciiTheme="minorHAnsi" w:hAnsiTheme="minorHAnsi"/>
          <w:b/>
          <w:bCs/>
        </w:rPr>
        <w:t>Content Refine Assistant</w:t>
      </w:r>
      <w:r w:rsidRPr="001F2911">
        <w:rPr>
          <w:rFonts w:asciiTheme="minorHAnsi" w:hAnsiTheme="minorHAnsi"/>
        </w:rPr>
        <w:t xml:space="preserve">. </w:t>
      </w:r>
      <w:r w:rsidRPr="001F2911">
        <w:rPr>
          <w:rFonts w:asciiTheme="minorHAnsi" w:hAnsiTheme="minorHAnsi"/>
          <w:noProof/>
        </w:rPr>
        <w:drawing>
          <wp:inline distT="0" distB="0" distL="0" distR="0" wp14:anchorId="72A18C80" wp14:editId="3A97F08E">
            <wp:extent cx="5943600" cy="2460625"/>
            <wp:effectExtent l="0" t="0" r="0" b="0"/>
            <wp:docPr id="5102820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28205" name="Picture 1" descr="A screenshot of a computer program&#10;&#10;AI-generated content may be incorrect."/>
                    <pic:cNvPicPr/>
                  </pic:nvPicPr>
                  <pic:blipFill>
                    <a:blip r:embed="rId59"/>
                    <a:stretch>
                      <a:fillRect/>
                    </a:stretch>
                  </pic:blipFill>
                  <pic:spPr>
                    <a:xfrm>
                      <a:off x="0" y="0"/>
                      <a:ext cx="5943600" cy="2460625"/>
                    </a:xfrm>
                    <a:prstGeom prst="rect">
                      <a:avLst/>
                    </a:prstGeom>
                  </pic:spPr>
                </pic:pic>
              </a:graphicData>
            </a:graphic>
          </wp:inline>
        </w:drawing>
      </w:r>
    </w:p>
    <w:p w14:paraId="31C96C9F" w14:textId="77777777" w:rsidR="00436B6C" w:rsidRPr="001F2911" w:rsidRDefault="00436B6C" w:rsidP="00436B6C">
      <w:pPr>
        <w:pStyle w:val="NormalWeb"/>
        <w:ind w:left="720"/>
        <w:rPr>
          <w:rFonts w:asciiTheme="minorHAnsi" w:eastAsiaTheme="minorEastAsia" w:hAnsiTheme="minorHAnsi"/>
        </w:rPr>
      </w:pPr>
      <w:r w:rsidRPr="001F2911">
        <w:rPr>
          <w:rFonts w:asciiTheme="minorHAnsi" w:hAnsiTheme="minorHAnsi"/>
        </w:rPr>
        <w:t xml:space="preserve">Enter your own </w:t>
      </w:r>
      <w:r w:rsidRPr="001F2911">
        <w:rPr>
          <w:rFonts w:asciiTheme="minorHAnsi" w:hAnsiTheme="minorHAnsi"/>
          <w:b/>
          <w:bCs/>
        </w:rPr>
        <w:t>Prompt</w:t>
      </w:r>
      <w:r w:rsidRPr="001F2911">
        <w:rPr>
          <w:rFonts w:asciiTheme="minorHAnsi" w:hAnsiTheme="minorHAnsi"/>
        </w:rPr>
        <w:t xml:space="preserve"> and click </w:t>
      </w:r>
      <w:r w:rsidRPr="001F2911">
        <w:rPr>
          <w:rFonts w:asciiTheme="minorHAnsi" w:hAnsiTheme="minorHAnsi"/>
          <w:b/>
          <w:bCs/>
        </w:rPr>
        <w:t>Send</w:t>
      </w:r>
      <w:r w:rsidRPr="001F2911">
        <w:rPr>
          <w:rFonts w:asciiTheme="minorHAnsi" w:hAnsiTheme="minorHAnsi"/>
        </w:rPr>
        <w:t xml:space="preserve">. The AI will generate content based on your request. Click the </w:t>
      </w:r>
      <w:r w:rsidRPr="001F2911">
        <w:rPr>
          <w:rFonts w:asciiTheme="minorHAnsi" w:eastAsiaTheme="majorEastAsia" w:hAnsiTheme="minorHAnsi"/>
          <w:b/>
          <w:bCs/>
        </w:rPr>
        <w:t>...</w:t>
      </w:r>
      <w:r w:rsidRPr="001F2911">
        <w:rPr>
          <w:rFonts w:asciiTheme="minorHAnsi" w:hAnsiTheme="minorHAnsi"/>
        </w:rPr>
        <w:t xml:space="preserve"> (ellipsis) in the top-right corner of the conversation. Select </w:t>
      </w:r>
      <w:r w:rsidRPr="001F2911">
        <w:rPr>
          <w:rFonts w:asciiTheme="minorHAnsi" w:eastAsiaTheme="majorEastAsia" w:hAnsiTheme="minorHAnsi"/>
          <w:b/>
          <w:bCs/>
        </w:rPr>
        <w:t>Insert</w:t>
      </w:r>
      <w:r w:rsidRPr="001F2911">
        <w:rPr>
          <w:rFonts w:asciiTheme="minorHAnsi" w:hAnsiTheme="minorHAnsi"/>
        </w:rPr>
        <w:t xml:space="preserve"> to insert the AI-generated content into the document, completing the content expansion. Alternatively, select </w:t>
      </w:r>
      <w:r w:rsidRPr="001F2911">
        <w:rPr>
          <w:rFonts w:asciiTheme="minorHAnsi" w:eastAsiaTheme="majorEastAsia" w:hAnsiTheme="minorHAnsi"/>
          <w:b/>
          <w:bCs/>
        </w:rPr>
        <w:t>Copy</w:t>
      </w:r>
      <w:r w:rsidRPr="001F2911">
        <w:rPr>
          <w:rFonts w:asciiTheme="minorHAnsi" w:hAnsiTheme="minorHAnsi"/>
        </w:rPr>
        <w:t xml:space="preserve"> to copy the conversation content to the clipboard.</w:t>
      </w:r>
    </w:p>
    <w:p w14:paraId="1758CC88" w14:textId="77777777" w:rsidR="00436B6C" w:rsidRPr="001F2911" w:rsidRDefault="00436B6C" w:rsidP="00436B6C">
      <w:pPr>
        <w:pStyle w:val="NormalWeb"/>
        <w:ind w:left="720"/>
        <w:rPr>
          <w:rFonts w:asciiTheme="minorHAnsi" w:eastAsiaTheme="minorEastAsia" w:hAnsiTheme="minorHAnsi"/>
        </w:rPr>
      </w:pPr>
      <w:r w:rsidRPr="001F2911">
        <w:rPr>
          <w:rFonts w:asciiTheme="minorHAnsi" w:eastAsiaTheme="minorEastAsia" w:hAnsiTheme="minorHAnsi"/>
          <w:noProof/>
        </w:rPr>
        <w:drawing>
          <wp:inline distT="0" distB="0" distL="0" distR="0" wp14:anchorId="71F43A58" wp14:editId="416F3C1A">
            <wp:extent cx="5943600" cy="3234690"/>
            <wp:effectExtent l="0" t="0" r="0" b="3810"/>
            <wp:docPr id="10320016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001609" name="Picture 1" descr="A screenshot of a computer&#10;&#10;AI-generated content may be incorrect."/>
                    <pic:cNvPicPr/>
                  </pic:nvPicPr>
                  <pic:blipFill>
                    <a:blip r:embed="rId60"/>
                    <a:stretch>
                      <a:fillRect/>
                    </a:stretch>
                  </pic:blipFill>
                  <pic:spPr>
                    <a:xfrm>
                      <a:off x="0" y="0"/>
                      <a:ext cx="5943600" cy="3234690"/>
                    </a:xfrm>
                    <a:prstGeom prst="rect">
                      <a:avLst/>
                    </a:prstGeom>
                  </pic:spPr>
                </pic:pic>
              </a:graphicData>
            </a:graphic>
          </wp:inline>
        </w:drawing>
      </w:r>
    </w:p>
    <w:p w14:paraId="44AB3CCC" w14:textId="77777777" w:rsidR="00436B6C" w:rsidRPr="004F5DEC" w:rsidRDefault="00436B6C" w:rsidP="00436B6C"/>
    <w:p w14:paraId="78482B35" w14:textId="77777777" w:rsidR="00436B6C" w:rsidRPr="004F5DEC" w:rsidRDefault="7FE8B02A" w:rsidP="00436B6C">
      <w:pPr>
        <w:pStyle w:val="Heading3"/>
      </w:pPr>
      <w:bookmarkStart w:id="64" w:name="_Toc308489605"/>
      <w:r>
        <w:lastRenderedPageBreak/>
        <w:t>Refine select content</w:t>
      </w:r>
      <w:bookmarkEnd w:id="64"/>
    </w:p>
    <w:p w14:paraId="03AE8CF0" w14:textId="77777777" w:rsidR="00436B6C" w:rsidRPr="004F5DEC" w:rsidRDefault="00436B6C" w:rsidP="00436B6C">
      <w:r w:rsidRPr="004F5DEC">
        <w:rPr>
          <w:b/>
          <w:bCs/>
        </w:rPr>
        <w:t>Refine Selected Content</w:t>
      </w:r>
      <w:r w:rsidRPr="004F5DEC">
        <w:t xml:space="preserve"> allows users to modify and adjust the selected content using </w:t>
      </w:r>
      <w:proofErr w:type="gramStart"/>
      <w:r w:rsidRPr="004F5DEC">
        <w:t>a custom</w:t>
      </w:r>
      <w:proofErr w:type="gramEnd"/>
      <w:r w:rsidRPr="004F5DEC">
        <w:t xml:space="preserve"> </w:t>
      </w:r>
      <w:r w:rsidRPr="004F5DEC">
        <w:rPr>
          <w:b/>
          <w:bCs/>
        </w:rPr>
        <w:t>Prompt</w:t>
      </w:r>
      <w:r w:rsidRPr="004F5DEC">
        <w:t>.</w:t>
      </w:r>
    </w:p>
    <w:p w14:paraId="5A619041" w14:textId="77777777" w:rsidR="00436B6C" w:rsidRPr="001F2911" w:rsidRDefault="00436B6C" w:rsidP="00436B6C">
      <w:pPr>
        <w:pStyle w:val="NormalWeb"/>
        <w:numPr>
          <w:ilvl w:val="0"/>
          <w:numId w:val="20"/>
        </w:numPr>
        <w:rPr>
          <w:rFonts w:asciiTheme="minorHAnsi" w:hAnsiTheme="minorHAnsi"/>
        </w:rPr>
      </w:pPr>
      <w:r w:rsidRPr="001F2911">
        <w:rPr>
          <w:rFonts w:asciiTheme="minorHAnsi" w:hAnsiTheme="minorHAnsi"/>
        </w:rPr>
        <w:t xml:space="preserve">Select the text, right-click, and choose </w:t>
      </w:r>
      <w:r w:rsidRPr="001F2911">
        <w:rPr>
          <w:rFonts w:asciiTheme="minorHAnsi" w:eastAsiaTheme="majorEastAsia" w:hAnsiTheme="minorHAnsi"/>
          <w:b/>
          <w:bCs/>
        </w:rPr>
        <w:t>Content Refine Assistant</w:t>
      </w:r>
      <w:r w:rsidRPr="001F2911">
        <w:rPr>
          <w:rFonts w:asciiTheme="minorHAnsi" w:hAnsiTheme="minorHAnsi"/>
        </w:rPr>
        <w:t xml:space="preserve"> -&gt; </w:t>
      </w:r>
      <w:r w:rsidRPr="001F2911">
        <w:rPr>
          <w:rFonts w:asciiTheme="minorHAnsi" w:eastAsiaTheme="majorEastAsia" w:hAnsiTheme="minorHAnsi"/>
          <w:b/>
          <w:bCs/>
        </w:rPr>
        <w:t>Refine with Chat Assist</w:t>
      </w:r>
      <w:r w:rsidRPr="001F2911">
        <w:rPr>
          <w:rFonts w:asciiTheme="minorHAnsi" w:hAnsiTheme="minorHAnsi"/>
        </w:rPr>
        <w:t>.</w:t>
      </w:r>
    </w:p>
    <w:p w14:paraId="6BE7E8E0" w14:textId="2818C697" w:rsidR="00436B6C" w:rsidRPr="001F2911" w:rsidRDefault="00415496" w:rsidP="00436B6C">
      <w:pPr>
        <w:pStyle w:val="NormalWeb"/>
        <w:ind w:left="720"/>
        <w:rPr>
          <w:rFonts w:asciiTheme="minorHAnsi" w:hAnsiTheme="minorHAnsi"/>
        </w:rPr>
      </w:pPr>
      <w:r w:rsidRPr="00415496">
        <w:rPr>
          <w:noProof/>
        </w:rPr>
        <w:t xml:space="preserve"> </w:t>
      </w:r>
      <w:r w:rsidRPr="00415496">
        <w:rPr>
          <w:rFonts w:asciiTheme="minorHAnsi" w:hAnsiTheme="minorHAnsi"/>
          <w:noProof/>
        </w:rPr>
        <w:drawing>
          <wp:inline distT="0" distB="0" distL="0" distR="0" wp14:anchorId="2BEBBBD1" wp14:editId="5436358A">
            <wp:extent cx="5101352" cy="5497034"/>
            <wp:effectExtent l="0" t="0" r="4445" b="8890"/>
            <wp:docPr id="1255426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426154" name=""/>
                    <pic:cNvPicPr/>
                  </pic:nvPicPr>
                  <pic:blipFill>
                    <a:blip r:embed="rId61"/>
                    <a:stretch>
                      <a:fillRect/>
                    </a:stretch>
                  </pic:blipFill>
                  <pic:spPr>
                    <a:xfrm>
                      <a:off x="0" y="0"/>
                      <a:ext cx="5105231" cy="5501213"/>
                    </a:xfrm>
                    <a:prstGeom prst="rect">
                      <a:avLst/>
                    </a:prstGeom>
                  </pic:spPr>
                </pic:pic>
              </a:graphicData>
            </a:graphic>
          </wp:inline>
        </w:drawing>
      </w:r>
    </w:p>
    <w:p w14:paraId="3ADDBC5B" w14:textId="77777777" w:rsidR="00436B6C" w:rsidRPr="001F2911" w:rsidRDefault="00436B6C" w:rsidP="00436B6C">
      <w:pPr>
        <w:pStyle w:val="NormalWeb"/>
        <w:numPr>
          <w:ilvl w:val="0"/>
          <w:numId w:val="20"/>
        </w:numPr>
        <w:rPr>
          <w:rFonts w:asciiTheme="minorHAnsi" w:hAnsiTheme="minorHAnsi"/>
        </w:rPr>
      </w:pPr>
      <w:r w:rsidRPr="001F2911">
        <w:rPr>
          <w:rFonts w:asciiTheme="minorHAnsi" w:hAnsiTheme="minorHAnsi"/>
        </w:rPr>
        <w:t xml:space="preserve">In the pop-up dialog box, click </w:t>
      </w:r>
      <w:r w:rsidRPr="001F2911">
        <w:rPr>
          <w:rStyle w:val="Strong"/>
          <w:rFonts w:asciiTheme="minorHAnsi" w:eastAsiaTheme="majorEastAsia" w:hAnsiTheme="minorHAnsi"/>
        </w:rPr>
        <w:t>Input your prompt to refine the selected content</w:t>
      </w:r>
      <w:r w:rsidRPr="001F2911">
        <w:rPr>
          <w:rFonts w:asciiTheme="minorHAnsi" w:hAnsiTheme="minorHAnsi"/>
        </w:rPr>
        <w:t xml:space="preserve"> to initiate the content generation process.</w:t>
      </w:r>
    </w:p>
    <w:p w14:paraId="678FC6F3" w14:textId="77777777" w:rsidR="00436B6C" w:rsidRPr="001F2911" w:rsidRDefault="00436B6C" w:rsidP="00436B6C">
      <w:pPr>
        <w:pStyle w:val="NormalWeb"/>
        <w:ind w:left="720"/>
        <w:rPr>
          <w:rFonts w:asciiTheme="minorHAnsi" w:hAnsiTheme="minorHAnsi"/>
        </w:rPr>
      </w:pPr>
      <w:r w:rsidRPr="001F2911">
        <w:rPr>
          <w:rFonts w:asciiTheme="minorHAnsi" w:hAnsiTheme="minorHAnsi"/>
          <w:noProof/>
        </w:rPr>
        <w:lastRenderedPageBreak/>
        <w:drawing>
          <wp:inline distT="0" distB="0" distL="0" distR="0" wp14:anchorId="74B759D0" wp14:editId="38FD8423">
            <wp:extent cx="5257800" cy="2473862"/>
            <wp:effectExtent l="0" t="0" r="0" b="3175"/>
            <wp:docPr id="998083880"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083880" name="Picture 1" descr="A screenshot of a computer screen&#10;&#10;AI-generated content may be incorrect."/>
                    <pic:cNvPicPr/>
                  </pic:nvPicPr>
                  <pic:blipFill>
                    <a:blip r:embed="rId62"/>
                    <a:stretch>
                      <a:fillRect/>
                    </a:stretch>
                  </pic:blipFill>
                  <pic:spPr>
                    <a:xfrm>
                      <a:off x="0" y="0"/>
                      <a:ext cx="5261956" cy="2475817"/>
                    </a:xfrm>
                    <a:prstGeom prst="rect">
                      <a:avLst/>
                    </a:prstGeom>
                  </pic:spPr>
                </pic:pic>
              </a:graphicData>
            </a:graphic>
          </wp:inline>
        </w:drawing>
      </w:r>
    </w:p>
    <w:p w14:paraId="11D03498" w14:textId="77777777" w:rsidR="00436B6C" w:rsidRPr="001F2911" w:rsidRDefault="00436B6C" w:rsidP="00436B6C">
      <w:pPr>
        <w:pStyle w:val="NormalWeb"/>
        <w:numPr>
          <w:ilvl w:val="0"/>
          <w:numId w:val="20"/>
        </w:numPr>
        <w:rPr>
          <w:rFonts w:asciiTheme="minorHAnsi" w:hAnsiTheme="minorHAnsi"/>
        </w:rPr>
      </w:pPr>
      <w:r w:rsidRPr="001F2911">
        <w:rPr>
          <w:rFonts w:asciiTheme="minorHAnsi" w:eastAsiaTheme="minorEastAsia" w:hAnsiTheme="minorHAnsi"/>
        </w:rPr>
        <w:t xml:space="preserve">Input </w:t>
      </w:r>
      <w:r w:rsidRPr="001F2911">
        <w:rPr>
          <w:rFonts w:asciiTheme="minorHAnsi" w:eastAsiaTheme="minorEastAsia" w:hAnsiTheme="minorHAnsi"/>
          <w:b/>
          <w:bCs/>
        </w:rPr>
        <w:t>Prompt</w:t>
      </w:r>
      <w:r w:rsidRPr="001F2911">
        <w:rPr>
          <w:rFonts w:asciiTheme="minorHAnsi" w:eastAsiaTheme="minorEastAsia" w:hAnsiTheme="minorHAnsi"/>
        </w:rPr>
        <w:t xml:space="preserve">. Click </w:t>
      </w:r>
      <w:r w:rsidRPr="001F2911">
        <w:rPr>
          <w:rFonts w:asciiTheme="minorHAnsi" w:eastAsiaTheme="minorEastAsia" w:hAnsiTheme="minorHAnsi"/>
          <w:b/>
          <w:bCs/>
        </w:rPr>
        <w:t>Send</w:t>
      </w:r>
      <w:r>
        <w:rPr>
          <w:rFonts w:asciiTheme="minorHAnsi" w:eastAsiaTheme="minorEastAsia" w:hAnsiTheme="minorHAnsi" w:hint="eastAsia"/>
        </w:rPr>
        <w:t>.</w:t>
      </w:r>
    </w:p>
    <w:p w14:paraId="7B7E564D" w14:textId="77777777" w:rsidR="00436B6C" w:rsidRPr="001F2911" w:rsidRDefault="00436B6C" w:rsidP="00436B6C">
      <w:pPr>
        <w:pStyle w:val="NormalWeb"/>
        <w:ind w:left="720"/>
        <w:rPr>
          <w:rFonts w:asciiTheme="minorHAnsi" w:hAnsiTheme="minorHAnsi"/>
        </w:rPr>
      </w:pPr>
      <w:r w:rsidRPr="001F2911">
        <w:rPr>
          <w:rFonts w:asciiTheme="minorHAnsi" w:hAnsiTheme="minorHAnsi"/>
          <w:noProof/>
        </w:rPr>
        <w:drawing>
          <wp:inline distT="0" distB="0" distL="0" distR="0" wp14:anchorId="70C30B0D" wp14:editId="007ED763">
            <wp:extent cx="5643349" cy="2772235"/>
            <wp:effectExtent l="0" t="0" r="0" b="9525"/>
            <wp:docPr id="100890666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906667" name="Picture 1" descr="A screenshot of a computer&#10;&#10;AI-generated content may be incorrect."/>
                    <pic:cNvPicPr/>
                  </pic:nvPicPr>
                  <pic:blipFill>
                    <a:blip r:embed="rId63"/>
                    <a:stretch>
                      <a:fillRect/>
                    </a:stretch>
                  </pic:blipFill>
                  <pic:spPr>
                    <a:xfrm>
                      <a:off x="0" y="0"/>
                      <a:ext cx="5646163" cy="2773617"/>
                    </a:xfrm>
                    <a:prstGeom prst="rect">
                      <a:avLst/>
                    </a:prstGeom>
                  </pic:spPr>
                </pic:pic>
              </a:graphicData>
            </a:graphic>
          </wp:inline>
        </w:drawing>
      </w:r>
    </w:p>
    <w:p w14:paraId="38C1B2D2" w14:textId="77777777" w:rsidR="00436B6C" w:rsidRPr="001F2911" w:rsidRDefault="00436B6C" w:rsidP="00436B6C">
      <w:pPr>
        <w:pStyle w:val="NormalWeb"/>
        <w:numPr>
          <w:ilvl w:val="0"/>
          <w:numId w:val="20"/>
        </w:numPr>
        <w:rPr>
          <w:rFonts w:asciiTheme="minorHAnsi" w:hAnsiTheme="minorHAnsi"/>
        </w:rPr>
      </w:pPr>
      <w:r w:rsidRPr="001F2911">
        <w:rPr>
          <w:rFonts w:asciiTheme="minorHAnsi" w:eastAsiaTheme="minorEastAsia" w:hAnsiTheme="minorHAnsi"/>
        </w:rPr>
        <w:t xml:space="preserve">Click AI response and click </w:t>
      </w:r>
      <w:r w:rsidRPr="001F2911">
        <w:rPr>
          <w:rFonts w:asciiTheme="minorHAnsi" w:hAnsiTheme="minorHAnsi"/>
        </w:rPr>
        <w:t xml:space="preserve">on the </w:t>
      </w:r>
      <w:r w:rsidRPr="001F2911">
        <w:rPr>
          <w:rFonts w:asciiTheme="minorHAnsi" w:hAnsiTheme="minorHAnsi"/>
          <w:b/>
          <w:bCs/>
        </w:rPr>
        <w:t>...</w:t>
      </w:r>
      <w:r w:rsidRPr="001F2911">
        <w:rPr>
          <w:rFonts w:asciiTheme="minorHAnsi" w:hAnsiTheme="minorHAnsi"/>
        </w:rPr>
        <w:t xml:space="preserve"> (ellipsis)</w:t>
      </w:r>
      <w:r w:rsidRPr="001F2911">
        <w:rPr>
          <w:rFonts w:asciiTheme="minorHAnsi" w:eastAsiaTheme="minorEastAsia" w:hAnsiTheme="minorHAnsi"/>
        </w:rPr>
        <w:t xml:space="preserve">. Select </w:t>
      </w:r>
      <w:r w:rsidRPr="001F2911">
        <w:rPr>
          <w:rFonts w:asciiTheme="minorHAnsi" w:eastAsiaTheme="minorEastAsia" w:hAnsiTheme="minorHAnsi"/>
          <w:b/>
          <w:bCs/>
        </w:rPr>
        <w:t>copy</w:t>
      </w:r>
      <w:r w:rsidRPr="001F2911">
        <w:rPr>
          <w:rFonts w:asciiTheme="minorHAnsi" w:eastAsiaTheme="minorEastAsia" w:hAnsiTheme="minorHAnsi"/>
        </w:rPr>
        <w:t xml:space="preserve"> to copy response in memory or click </w:t>
      </w:r>
      <w:r w:rsidRPr="001F2911">
        <w:rPr>
          <w:rFonts w:asciiTheme="minorHAnsi" w:eastAsiaTheme="minorEastAsia" w:hAnsiTheme="minorHAnsi"/>
          <w:b/>
          <w:bCs/>
        </w:rPr>
        <w:t>Replace</w:t>
      </w:r>
      <w:r w:rsidRPr="001F2911">
        <w:rPr>
          <w:rFonts w:asciiTheme="minorHAnsi" w:eastAsiaTheme="minorEastAsia" w:hAnsiTheme="minorHAnsi"/>
        </w:rPr>
        <w:t xml:space="preserve"> to replace selected content in Unit.</w:t>
      </w:r>
    </w:p>
    <w:p w14:paraId="79F5FD06" w14:textId="77777777" w:rsidR="00436B6C" w:rsidRPr="001F2911" w:rsidRDefault="00436B6C" w:rsidP="00436B6C">
      <w:pPr>
        <w:pStyle w:val="NormalWeb"/>
        <w:ind w:left="720"/>
        <w:rPr>
          <w:rFonts w:asciiTheme="minorHAnsi" w:eastAsiaTheme="minorEastAsia" w:hAnsiTheme="minorHAnsi"/>
        </w:rPr>
      </w:pPr>
      <w:r w:rsidRPr="001F2911">
        <w:rPr>
          <w:rFonts w:asciiTheme="minorHAnsi" w:hAnsiTheme="minorHAnsi"/>
          <w:noProof/>
        </w:rPr>
        <w:lastRenderedPageBreak/>
        <w:drawing>
          <wp:inline distT="0" distB="0" distL="0" distR="0" wp14:anchorId="65AFF8B3" wp14:editId="2AE4E610">
            <wp:extent cx="5943600" cy="3104515"/>
            <wp:effectExtent l="0" t="0" r="0" b="635"/>
            <wp:docPr id="2771655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165584" name="Picture 1" descr="A screenshot of a computer&#10;&#10;AI-generated content may be incorrect."/>
                    <pic:cNvPicPr/>
                  </pic:nvPicPr>
                  <pic:blipFill>
                    <a:blip r:embed="rId64"/>
                    <a:stretch>
                      <a:fillRect/>
                    </a:stretch>
                  </pic:blipFill>
                  <pic:spPr>
                    <a:xfrm>
                      <a:off x="0" y="0"/>
                      <a:ext cx="5943600" cy="3104515"/>
                    </a:xfrm>
                    <a:prstGeom prst="rect">
                      <a:avLst/>
                    </a:prstGeom>
                  </pic:spPr>
                </pic:pic>
              </a:graphicData>
            </a:graphic>
          </wp:inline>
        </w:drawing>
      </w:r>
    </w:p>
    <w:p w14:paraId="6CF8CE1B" w14:textId="77777777" w:rsidR="00436B6C" w:rsidRPr="004F5DEC" w:rsidRDefault="7FE8B02A" w:rsidP="00436B6C">
      <w:pPr>
        <w:pStyle w:val="Heading3"/>
      </w:pPr>
      <w:bookmarkStart w:id="65" w:name="_Toc632354884"/>
      <w:r>
        <w:t>Clean Unused Images</w:t>
      </w:r>
      <w:bookmarkEnd w:id="65"/>
    </w:p>
    <w:p w14:paraId="2007D6A0" w14:textId="5496E5E6" w:rsidR="00436B6C" w:rsidRPr="004F5DEC" w:rsidRDefault="00436B6C" w:rsidP="00436B6C">
      <w:r>
        <w:t xml:space="preserve">During the authoring process, unused images will exist under </w:t>
      </w:r>
      <w:r w:rsidR="29EE3632">
        <w:t>media</w:t>
      </w:r>
      <w:r>
        <w:t xml:space="preserve"> </w:t>
      </w:r>
      <w:proofErr w:type="gramStart"/>
      <w:r>
        <w:t>folder</w:t>
      </w:r>
      <w:proofErr w:type="gramEnd"/>
      <w:r>
        <w:t xml:space="preserve">. Those images are not used in any MD files. </w:t>
      </w:r>
      <w:r w:rsidRPr="5FA9EDE7">
        <w:rPr>
          <w:b/>
          <w:bCs/>
        </w:rPr>
        <w:t>Clean unused images</w:t>
      </w:r>
      <w:r>
        <w:t xml:space="preserve"> will help resolve those issues.</w:t>
      </w:r>
    </w:p>
    <w:p w14:paraId="67C1727E" w14:textId="661E0F7F" w:rsidR="00436B6C" w:rsidRPr="004F5DEC" w:rsidRDefault="00436B6C" w:rsidP="00436B6C">
      <w:r w:rsidRPr="004F5DEC">
        <w:t xml:space="preserve">Right lick Module folder, select </w:t>
      </w:r>
      <w:r w:rsidR="002377ED">
        <w:rPr>
          <w:b/>
          <w:bCs/>
        </w:rPr>
        <w:t xml:space="preserve">AI-Powered </w:t>
      </w:r>
      <w:r w:rsidR="00772633">
        <w:rPr>
          <w:b/>
          <w:bCs/>
        </w:rPr>
        <w:t>Module Creation</w:t>
      </w:r>
      <w:r w:rsidRPr="004F5DEC">
        <w:t>-&gt;</w:t>
      </w:r>
      <w:r w:rsidRPr="001F2911">
        <w:rPr>
          <w:b/>
          <w:bCs/>
        </w:rPr>
        <w:t>Clean Unused Images</w:t>
      </w:r>
      <w:r w:rsidRPr="004F5DEC">
        <w:t>.</w:t>
      </w:r>
    </w:p>
    <w:p w14:paraId="035238B9" w14:textId="2A456F21" w:rsidR="00436B6C" w:rsidRPr="004F5DEC" w:rsidRDefault="00505E02" w:rsidP="00436B6C">
      <w:r w:rsidRPr="00505E02">
        <w:rPr>
          <w:noProof/>
        </w:rPr>
        <w:lastRenderedPageBreak/>
        <w:t xml:space="preserve"> </w:t>
      </w:r>
      <w:r w:rsidRPr="00505E02">
        <w:rPr>
          <w:noProof/>
        </w:rPr>
        <w:drawing>
          <wp:inline distT="0" distB="0" distL="0" distR="0" wp14:anchorId="5977D50B" wp14:editId="5394051E">
            <wp:extent cx="5124425" cy="4354119"/>
            <wp:effectExtent l="0" t="0" r="635" b="8890"/>
            <wp:docPr id="1998136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136666" name=""/>
                    <pic:cNvPicPr/>
                  </pic:nvPicPr>
                  <pic:blipFill>
                    <a:blip r:embed="rId65"/>
                    <a:stretch>
                      <a:fillRect/>
                    </a:stretch>
                  </pic:blipFill>
                  <pic:spPr>
                    <a:xfrm>
                      <a:off x="0" y="0"/>
                      <a:ext cx="5131690" cy="4360292"/>
                    </a:xfrm>
                    <a:prstGeom prst="rect">
                      <a:avLst/>
                    </a:prstGeom>
                  </pic:spPr>
                </pic:pic>
              </a:graphicData>
            </a:graphic>
          </wp:inline>
        </w:drawing>
      </w:r>
    </w:p>
    <w:p w14:paraId="0456C8BC" w14:textId="77777777" w:rsidR="00436B6C" w:rsidRPr="004F5DEC" w:rsidRDefault="00436B6C" w:rsidP="00436B6C">
      <w:r w:rsidRPr="004F5DEC">
        <w:t>After this process, all unused images will be cleaned.</w:t>
      </w:r>
    </w:p>
    <w:p w14:paraId="105F7845" w14:textId="77777777" w:rsidR="00436B6C" w:rsidRPr="004F5DEC" w:rsidRDefault="7FE8B02A" w:rsidP="00436B6C">
      <w:pPr>
        <w:pStyle w:val="Heading3"/>
      </w:pPr>
      <w:bookmarkStart w:id="66" w:name="_Toc1324007510"/>
      <w:r>
        <w:t>Boost Acrolinx</w:t>
      </w:r>
      <w:bookmarkEnd w:id="66"/>
    </w:p>
    <w:p w14:paraId="39959A5E" w14:textId="77777777" w:rsidR="00436B6C" w:rsidRPr="004F5DEC" w:rsidRDefault="00436B6C" w:rsidP="00436B6C">
      <w:r w:rsidRPr="004F5DEC">
        <w:t xml:space="preserve">     Boost Acrolinx will leverage AI to help improve Acrolinx score of </w:t>
      </w:r>
      <w:proofErr w:type="gramStart"/>
      <w:r w:rsidRPr="004F5DEC">
        <w:t>select</w:t>
      </w:r>
      <w:proofErr w:type="gramEnd"/>
      <w:r w:rsidRPr="004F5DEC">
        <w:t xml:space="preserve"> content.</w:t>
      </w:r>
    </w:p>
    <w:p w14:paraId="3B4FD24A" w14:textId="77777777" w:rsidR="00436B6C" w:rsidRPr="001F2911" w:rsidRDefault="00436B6C" w:rsidP="00436B6C">
      <w:pPr>
        <w:pStyle w:val="NormalWeb"/>
        <w:numPr>
          <w:ilvl w:val="0"/>
          <w:numId w:val="21"/>
        </w:numPr>
        <w:rPr>
          <w:rFonts w:asciiTheme="minorHAnsi" w:hAnsiTheme="minorHAnsi"/>
        </w:rPr>
      </w:pPr>
      <w:r w:rsidRPr="001F2911">
        <w:rPr>
          <w:rFonts w:asciiTheme="minorHAnsi" w:hAnsiTheme="minorHAnsi"/>
        </w:rPr>
        <w:t xml:space="preserve">Select the text, right-click, and choose </w:t>
      </w:r>
      <w:r w:rsidRPr="001F2911">
        <w:rPr>
          <w:rFonts w:asciiTheme="minorHAnsi" w:eastAsiaTheme="majorEastAsia" w:hAnsiTheme="minorHAnsi"/>
          <w:b/>
          <w:bCs/>
        </w:rPr>
        <w:t>Content Refine Assistant</w:t>
      </w:r>
      <w:r w:rsidRPr="001F2911">
        <w:rPr>
          <w:rFonts w:asciiTheme="minorHAnsi" w:hAnsiTheme="minorHAnsi"/>
        </w:rPr>
        <w:t xml:space="preserve"> -&gt; </w:t>
      </w:r>
      <w:r w:rsidRPr="001F2911">
        <w:rPr>
          <w:rFonts w:asciiTheme="minorHAnsi" w:eastAsiaTheme="majorEastAsia" w:hAnsiTheme="minorHAnsi"/>
          <w:b/>
          <w:bCs/>
        </w:rPr>
        <w:t>Boost Acrolinx Score</w:t>
      </w:r>
      <w:r w:rsidRPr="001F2911">
        <w:rPr>
          <w:rFonts w:asciiTheme="minorHAnsi" w:hAnsiTheme="minorHAnsi"/>
        </w:rPr>
        <w:t>.</w:t>
      </w:r>
    </w:p>
    <w:p w14:paraId="004343A4" w14:textId="7544B546" w:rsidR="00436B6C" w:rsidRPr="001418B0" w:rsidRDefault="00D451A0" w:rsidP="00436B6C">
      <w:pPr>
        <w:pStyle w:val="NormalWeb"/>
        <w:ind w:left="720"/>
      </w:pPr>
      <w:r w:rsidRPr="00D451A0">
        <w:rPr>
          <w:noProof/>
        </w:rPr>
        <w:lastRenderedPageBreak/>
        <w:t xml:space="preserve"> </w:t>
      </w:r>
      <w:r w:rsidRPr="00D451A0">
        <w:rPr>
          <w:noProof/>
        </w:rPr>
        <w:drawing>
          <wp:inline distT="0" distB="0" distL="0" distR="0" wp14:anchorId="2DF43702" wp14:editId="4A6B90FD">
            <wp:extent cx="4285397" cy="4914929"/>
            <wp:effectExtent l="0" t="0" r="1270" b="0"/>
            <wp:docPr id="2689571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95717" name="Picture 1" descr="A screenshot of a computer&#10;&#10;AI-generated content may be incorrect."/>
                    <pic:cNvPicPr/>
                  </pic:nvPicPr>
                  <pic:blipFill>
                    <a:blip r:embed="rId66"/>
                    <a:stretch>
                      <a:fillRect/>
                    </a:stretch>
                  </pic:blipFill>
                  <pic:spPr>
                    <a:xfrm>
                      <a:off x="0" y="0"/>
                      <a:ext cx="4289566" cy="4919711"/>
                    </a:xfrm>
                    <a:prstGeom prst="rect">
                      <a:avLst/>
                    </a:prstGeom>
                  </pic:spPr>
                </pic:pic>
              </a:graphicData>
            </a:graphic>
          </wp:inline>
        </w:drawing>
      </w:r>
    </w:p>
    <w:p w14:paraId="2F86AD7E" w14:textId="77777777" w:rsidR="00436B6C" w:rsidRPr="001F2911" w:rsidRDefault="00436B6C" w:rsidP="00436B6C">
      <w:pPr>
        <w:pStyle w:val="NormalWeb"/>
        <w:numPr>
          <w:ilvl w:val="0"/>
          <w:numId w:val="21"/>
        </w:numPr>
        <w:rPr>
          <w:rFonts w:asciiTheme="minorHAnsi" w:hAnsiTheme="minorHAnsi"/>
        </w:rPr>
      </w:pPr>
      <w:r w:rsidRPr="001F2911">
        <w:rPr>
          <w:rFonts w:asciiTheme="minorHAnsi" w:eastAsiaTheme="minorEastAsia" w:hAnsiTheme="minorHAnsi"/>
        </w:rPr>
        <w:t xml:space="preserve">Select AI Response, Click AI response and click </w:t>
      </w:r>
      <w:r w:rsidRPr="001F2911">
        <w:rPr>
          <w:rFonts w:asciiTheme="minorHAnsi" w:hAnsiTheme="minorHAnsi"/>
        </w:rPr>
        <w:t xml:space="preserve">on the </w:t>
      </w:r>
      <w:r w:rsidRPr="001F2911">
        <w:rPr>
          <w:rFonts w:asciiTheme="minorHAnsi" w:hAnsiTheme="minorHAnsi"/>
          <w:b/>
          <w:bCs/>
        </w:rPr>
        <w:t>...</w:t>
      </w:r>
      <w:r w:rsidRPr="001F2911">
        <w:rPr>
          <w:rFonts w:asciiTheme="minorHAnsi" w:hAnsiTheme="minorHAnsi"/>
        </w:rPr>
        <w:t xml:space="preserve"> (ellipsis)</w:t>
      </w:r>
      <w:r w:rsidRPr="001F2911">
        <w:rPr>
          <w:rFonts w:asciiTheme="minorHAnsi" w:eastAsiaTheme="minorEastAsia" w:hAnsiTheme="minorHAnsi"/>
        </w:rPr>
        <w:t xml:space="preserve">. Select </w:t>
      </w:r>
      <w:r w:rsidRPr="001F2911">
        <w:rPr>
          <w:rFonts w:asciiTheme="minorHAnsi" w:eastAsiaTheme="minorEastAsia" w:hAnsiTheme="minorHAnsi"/>
          <w:b/>
          <w:bCs/>
        </w:rPr>
        <w:t>copy</w:t>
      </w:r>
      <w:r w:rsidRPr="001F2911">
        <w:rPr>
          <w:rFonts w:asciiTheme="minorHAnsi" w:eastAsiaTheme="minorEastAsia" w:hAnsiTheme="minorHAnsi"/>
        </w:rPr>
        <w:t xml:space="preserve"> to copy response in memory or click </w:t>
      </w:r>
      <w:r w:rsidRPr="001F2911">
        <w:rPr>
          <w:rFonts w:asciiTheme="minorHAnsi" w:eastAsiaTheme="minorEastAsia" w:hAnsiTheme="minorHAnsi"/>
          <w:b/>
          <w:bCs/>
        </w:rPr>
        <w:t>Replace</w:t>
      </w:r>
      <w:r w:rsidRPr="001F2911">
        <w:rPr>
          <w:rFonts w:asciiTheme="minorHAnsi" w:eastAsiaTheme="minorEastAsia" w:hAnsiTheme="minorHAnsi"/>
        </w:rPr>
        <w:t xml:space="preserve"> to replace selected content in Unit.</w:t>
      </w:r>
      <w:r w:rsidRPr="001F2911">
        <w:rPr>
          <w:rFonts w:asciiTheme="minorHAnsi" w:hAnsiTheme="minorHAnsi"/>
          <w:noProof/>
        </w:rPr>
        <w:drawing>
          <wp:inline distT="0" distB="0" distL="0" distR="0" wp14:anchorId="0995E5F5" wp14:editId="56A3903D">
            <wp:extent cx="5943600" cy="1165860"/>
            <wp:effectExtent l="0" t="0" r="0" b="0"/>
            <wp:docPr id="545742990"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018389" name="Picture 1" descr="A black screen with white text&#10;&#10;Description automatically generated"/>
                    <pic:cNvPicPr/>
                  </pic:nvPicPr>
                  <pic:blipFill>
                    <a:blip r:embed="rId67"/>
                    <a:stretch>
                      <a:fillRect/>
                    </a:stretch>
                  </pic:blipFill>
                  <pic:spPr>
                    <a:xfrm>
                      <a:off x="0" y="0"/>
                      <a:ext cx="5943600" cy="1165860"/>
                    </a:xfrm>
                    <a:prstGeom prst="rect">
                      <a:avLst/>
                    </a:prstGeom>
                  </pic:spPr>
                </pic:pic>
              </a:graphicData>
            </a:graphic>
          </wp:inline>
        </w:drawing>
      </w:r>
    </w:p>
    <w:p w14:paraId="5CBA761E" w14:textId="77777777" w:rsidR="00436B6C" w:rsidRPr="004F5DEC" w:rsidRDefault="00436B6C" w:rsidP="00436B6C"/>
    <w:p w14:paraId="78523FBA" w14:textId="77777777" w:rsidR="00436B6C" w:rsidRPr="004F5DEC" w:rsidRDefault="7FE8B02A" w:rsidP="00436B6C">
      <w:pPr>
        <w:pStyle w:val="Heading3"/>
      </w:pPr>
      <w:bookmarkStart w:id="67" w:name="_Toc331341348"/>
      <w:r>
        <w:t>Create MS Learn Image Tag</w:t>
      </w:r>
      <w:bookmarkEnd w:id="67"/>
    </w:p>
    <w:p w14:paraId="0663B2D1" w14:textId="77777777" w:rsidR="00436B6C" w:rsidRPr="004F5DEC" w:rsidRDefault="00436B6C" w:rsidP="00436B6C">
      <w:r w:rsidRPr="004F5DEC">
        <w:t xml:space="preserve"> Create MS Learn Image Tag will convert image name in code into MS Learn Image Tag.</w:t>
      </w:r>
    </w:p>
    <w:p w14:paraId="39CFB34C" w14:textId="2109E27D" w:rsidR="00436B6C" w:rsidRPr="00E9432E" w:rsidRDefault="00436B6C" w:rsidP="00436B6C">
      <w:pPr>
        <w:pStyle w:val="NormalWeb"/>
        <w:numPr>
          <w:ilvl w:val="0"/>
          <w:numId w:val="26"/>
        </w:numPr>
      </w:pPr>
      <w:r w:rsidRPr="5FA9EDE7">
        <w:rPr>
          <w:rFonts w:asciiTheme="minorHAnsi" w:hAnsiTheme="minorHAnsi"/>
        </w:rPr>
        <w:lastRenderedPageBreak/>
        <w:t xml:space="preserve">Select the image name in Unit. (For </w:t>
      </w:r>
      <w:r w:rsidRPr="5FA9EDE7">
        <w:rPr>
          <w:rFonts w:asciiTheme="minorHAnsi" w:eastAsiaTheme="minorEastAsia" w:hAnsiTheme="minorHAnsi"/>
        </w:rPr>
        <w:t>example,</w:t>
      </w:r>
      <w:r w:rsidRPr="5FA9EDE7">
        <w:rPr>
          <w:rFonts w:asciiTheme="minorHAnsi" w:eastAsiaTheme="minorEastAsia" w:hAnsiTheme="minorHAnsi"/>
          <w:color w:val="D4D4D4"/>
          <w:sz w:val="21"/>
          <w:szCs w:val="21"/>
        </w:rPr>
        <w:t xml:space="preserve"> </w:t>
      </w:r>
      <w:proofErr w:type="gramStart"/>
      <w:r w:rsidRPr="5FA9EDE7">
        <w:rPr>
          <w:rFonts w:asciiTheme="minorHAnsi" w:hAnsiTheme="minorHAnsi"/>
        </w:rPr>
        <w:t>“</w:t>
      </w:r>
      <w:r w:rsidR="6B0FDEBC" w:rsidRPr="5FA9EDE7">
        <w:rPr>
          <w:rFonts w:asciiTheme="minorHAnsi" w:hAnsiTheme="minorHAnsi"/>
        </w:rPr>
        <w:t>..</w:t>
      </w:r>
      <w:proofErr w:type="gramEnd"/>
      <w:r w:rsidR="6B0FDEBC" w:rsidRPr="5FA9EDE7">
        <w:rPr>
          <w:rFonts w:asciiTheme="minorHAnsi" w:hAnsiTheme="minorHAnsi"/>
        </w:rPr>
        <w:t>/media/</w:t>
      </w:r>
      <w:r w:rsidRPr="5FA9EDE7">
        <w:rPr>
          <w:rFonts w:asciiTheme="minorHAnsi" w:hAnsiTheme="minorHAnsi"/>
        </w:rPr>
        <w:t>Power Automate User Story.png</w:t>
      </w:r>
      <w:proofErr w:type="gramStart"/>
      <w:r w:rsidRPr="5FA9EDE7">
        <w:rPr>
          <w:rFonts w:asciiTheme="minorHAnsi" w:hAnsiTheme="minorHAnsi"/>
        </w:rPr>
        <w:t>” )</w:t>
      </w:r>
      <w:proofErr w:type="gramEnd"/>
      <w:r w:rsidRPr="5FA9EDE7">
        <w:rPr>
          <w:rFonts w:asciiTheme="minorHAnsi" w:hAnsiTheme="minorHAnsi"/>
        </w:rPr>
        <w:t xml:space="preserve">, right-click, and choose </w:t>
      </w:r>
      <w:r w:rsidRPr="5FA9EDE7">
        <w:rPr>
          <w:rFonts w:asciiTheme="minorHAnsi" w:eastAsiaTheme="majorEastAsia" w:hAnsiTheme="minorHAnsi"/>
          <w:b/>
          <w:bCs/>
        </w:rPr>
        <w:t>Content Refine Assistant</w:t>
      </w:r>
      <w:r w:rsidRPr="5FA9EDE7">
        <w:rPr>
          <w:rFonts w:asciiTheme="minorHAnsi" w:hAnsiTheme="minorHAnsi"/>
        </w:rPr>
        <w:t xml:space="preserve"> -&gt; </w:t>
      </w:r>
      <w:r w:rsidRPr="5FA9EDE7">
        <w:rPr>
          <w:rFonts w:asciiTheme="minorHAnsi" w:eastAsiaTheme="majorEastAsia" w:hAnsiTheme="minorHAnsi"/>
          <w:b/>
          <w:bCs/>
        </w:rPr>
        <w:t>Create MS Learn Image Tag</w:t>
      </w:r>
      <w:r w:rsidRPr="5FA9EDE7">
        <w:rPr>
          <w:rFonts w:asciiTheme="minorHAnsi" w:hAnsiTheme="minorHAnsi"/>
        </w:rPr>
        <w:t>.</w:t>
      </w:r>
    </w:p>
    <w:p w14:paraId="66181F69" w14:textId="736A523F" w:rsidR="007C3884" w:rsidRPr="001418B0" w:rsidRDefault="007C3884" w:rsidP="00E9432E">
      <w:pPr>
        <w:pStyle w:val="NormalWeb"/>
        <w:ind w:left="720"/>
      </w:pPr>
      <w:r w:rsidRPr="007C3884">
        <w:rPr>
          <w:noProof/>
        </w:rPr>
        <w:drawing>
          <wp:inline distT="0" distB="0" distL="0" distR="0" wp14:anchorId="50E21D58" wp14:editId="23B1A586">
            <wp:extent cx="5083791" cy="5650286"/>
            <wp:effectExtent l="0" t="0" r="3175" b="7620"/>
            <wp:docPr id="85161963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619639" name="Picture 1" descr="A screenshot of a computer&#10;&#10;AI-generated content may be incorrect."/>
                    <pic:cNvPicPr/>
                  </pic:nvPicPr>
                  <pic:blipFill>
                    <a:blip r:embed="rId68"/>
                    <a:stretch>
                      <a:fillRect/>
                    </a:stretch>
                  </pic:blipFill>
                  <pic:spPr>
                    <a:xfrm>
                      <a:off x="0" y="0"/>
                      <a:ext cx="5087031" cy="5653887"/>
                    </a:xfrm>
                    <a:prstGeom prst="rect">
                      <a:avLst/>
                    </a:prstGeom>
                  </pic:spPr>
                </pic:pic>
              </a:graphicData>
            </a:graphic>
          </wp:inline>
        </w:drawing>
      </w:r>
    </w:p>
    <w:p w14:paraId="701E4D5D" w14:textId="77777777" w:rsidR="00436B6C" w:rsidRPr="001418B0" w:rsidRDefault="00436B6C" w:rsidP="00436B6C">
      <w:pPr>
        <w:pStyle w:val="NormalWeb"/>
        <w:numPr>
          <w:ilvl w:val="0"/>
          <w:numId w:val="26"/>
        </w:numPr>
      </w:pPr>
      <w:r w:rsidRPr="001F2911">
        <w:rPr>
          <w:rFonts w:asciiTheme="minorHAnsi" w:hAnsiTheme="minorHAnsi"/>
        </w:rPr>
        <w:t xml:space="preserve">Select AI Response, Click AI response and click on the </w:t>
      </w:r>
      <w:r w:rsidRPr="001F2911">
        <w:rPr>
          <w:rFonts w:asciiTheme="minorHAnsi" w:hAnsiTheme="minorHAnsi"/>
          <w:b/>
          <w:bCs/>
        </w:rPr>
        <w:t>...</w:t>
      </w:r>
      <w:r w:rsidRPr="001F2911">
        <w:rPr>
          <w:rFonts w:asciiTheme="minorHAnsi" w:hAnsiTheme="minorHAnsi"/>
        </w:rPr>
        <w:t xml:space="preserve"> (ellipsis). Select </w:t>
      </w:r>
      <w:r w:rsidRPr="001F2911">
        <w:rPr>
          <w:rFonts w:asciiTheme="minorHAnsi" w:hAnsiTheme="minorHAnsi"/>
          <w:b/>
          <w:bCs/>
        </w:rPr>
        <w:t>copy</w:t>
      </w:r>
      <w:r w:rsidRPr="001F2911">
        <w:rPr>
          <w:rFonts w:asciiTheme="minorHAnsi" w:hAnsiTheme="minorHAnsi"/>
        </w:rPr>
        <w:t xml:space="preserve"> to copy response in memory or click </w:t>
      </w:r>
      <w:r w:rsidRPr="001F2911">
        <w:rPr>
          <w:rFonts w:asciiTheme="minorHAnsi" w:hAnsiTheme="minorHAnsi"/>
          <w:b/>
          <w:bCs/>
        </w:rPr>
        <w:t>Replace</w:t>
      </w:r>
      <w:r w:rsidRPr="001F2911">
        <w:rPr>
          <w:rFonts w:asciiTheme="minorHAnsi" w:hAnsiTheme="minorHAnsi"/>
        </w:rPr>
        <w:t xml:space="preserve"> to replace selected content in Unit.</w:t>
      </w:r>
      <w:r w:rsidRPr="001F2911">
        <w:rPr>
          <w:rFonts w:asciiTheme="minorHAnsi" w:hAnsiTheme="minorHAnsi"/>
          <w:noProof/>
        </w:rPr>
        <w:drawing>
          <wp:inline distT="0" distB="0" distL="0" distR="0" wp14:anchorId="54815E96" wp14:editId="021689EC">
            <wp:extent cx="5943600" cy="864870"/>
            <wp:effectExtent l="0" t="0" r="0" b="0"/>
            <wp:docPr id="783928459" name="Picture 1" descr="A black rectangle with blue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928459" name="Picture 1" descr="A black rectangle with blue border&#10;&#10;Description automatically generated"/>
                    <pic:cNvPicPr/>
                  </pic:nvPicPr>
                  <pic:blipFill>
                    <a:blip r:embed="rId69"/>
                    <a:stretch>
                      <a:fillRect/>
                    </a:stretch>
                  </pic:blipFill>
                  <pic:spPr>
                    <a:xfrm>
                      <a:off x="0" y="0"/>
                      <a:ext cx="5943600" cy="864870"/>
                    </a:xfrm>
                    <a:prstGeom prst="rect">
                      <a:avLst/>
                    </a:prstGeom>
                  </pic:spPr>
                </pic:pic>
              </a:graphicData>
            </a:graphic>
          </wp:inline>
        </w:drawing>
      </w:r>
    </w:p>
    <w:p w14:paraId="558AD20F" w14:textId="77777777" w:rsidR="00436B6C" w:rsidRPr="004F5DEC" w:rsidRDefault="7FE8B02A" w:rsidP="00436B6C">
      <w:pPr>
        <w:pStyle w:val="Heading3"/>
      </w:pPr>
      <w:bookmarkStart w:id="68" w:name="_Toc1607761979"/>
      <w:r>
        <w:lastRenderedPageBreak/>
        <w:t>Update to bullet list</w:t>
      </w:r>
      <w:bookmarkEnd w:id="68"/>
    </w:p>
    <w:p w14:paraId="49A96B3B" w14:textId="325159B9" w:rsidR="00436B6C" w:rsidRPr="00E9432E" w:rsidRDefault="00436B6C" w:rsidP="00436B6C">
      <w:pPr>
        <w:pStyle w:val="NormalWeb"/>
        <w:numPr>
          <w:ilvl w:val="0"/>
          <w:numId w:val="27"/>
        </w:numPr>
      </w:pPr>
      <w:r w:rsidRPr="001F2911">
        <w:rPr>
          <w:rFonts w:asciiTheme="minorHAnsi" w:hAnsiTheme="minorHAnsi"/>
        </w:rPr>
        <w:t xml:space="preserve">Select the text, right-click, and choose </w:t>
      </w:r>
      <w:r w:rsidRPr="001F2911">
        <w:rPr>
          <w:rFonts w:asciiTheme="minorHAnsi" w:eastAsiaTheme="majorEastAsia" w:hAnsiTheme="minorHAnsi"/>
          <w:b/>
          <w:bCs/>
        </w:rPr>
        <w:t>Content Refine Assistant</w:t>
      </w:r>
      <w:r w:rsidRPr="001F2911">
        <w:rPr>
          <w:rFonts w:asciiTheme="minorHAnsi" w:hAnsiTheme="minorHAnsi"/>
        </w:rPr>
        <w:t xml:space="preserve"> -&gt; </w:t>
      </w:r>
      <w:r w:rsidRPr="001F2911">
        <w:rPr>
          <w:rFonts w:asciiTheme="minorHAnsi" w:eastAsiaTheme="majorEastAsia" w:hAnsiTheme="minorHAnsi"/>
          <w:b/>
          <w:bCs/>
        </w:rPr>
        <w:t>Convert to Bulleting List</w:t>
      </w:r>
      <w:r w:rsidRPr="001F2911">
        <w:rPr>
          <w:rFonts w:asciiTheme="minorHAnsi" w:hAnsiTheme="minorHAnsi"/>
        </w:rPr>
        <w:t>.</w:t>
      </w:r>
    </w:p>
    <w:p w14:paraId="3FA2C4E3" w14:textId="0B2CCBD7" w:rsidR="007C3884" w:rsidRPr="001418B0" w:rsidRDefault="00747B72" w:rsidP="00E9432E">
      <w:pPr>
        <w:pStyle w:val="NormalWeb"/>
        <w:ind w:left="720"/>
      </w:pPr>
      <w:r w:rsidRPr="00747B72">
        <w:rPr>
          <w:noProof/>
        </w:rPr>
        <w:drawing>
          <wp:inline distT="0" distB="0" distL="0" distR="0" wp14:anchorId="5094B3DF" wp14:editId="7C54D11D">
            <wp:extent cx="4498718" cy="4759221"/>
            <wp:effectExtent l="0" t="0" r="0" b="3810"/>
            <wp:docPr id="53009248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092482" name="Picture 1" descr="A screenshot of a computer&#10;&#10;AI-generated content may be incorrect."/>
                    <pic:cNvPicPr/>
                  </pic:nvPicPr>
                  <pic:blipFill>
                    <a:blip r:embed="rId70"/>
                    <a:stretch>
                      <a:fillRect/>
                    </a:stretch>
                  </pic:blipFill>
                  <pic:spPr>
                    <a:xfrm>
                      <a:off x="0" y="0"/>
                      <a:ext cx="4503882" cy="4764684"/>
                    </a:xfrm>
                    <a:prstGeom prst="rect">
                      <a:avLst/>
                    </a:prstGeom>
                  </pic:spPr>
                </pic:pic>
              </a:graphicData>
            </a:graphic>
          </wp:inline>
        </w:drawing>
      </w:r>
    </w:p>
    <w:p w14:paraId="038391DA" w14:textId="77777777" w:rsidR="00436B6C" w:rsidRPr="001418B0" w:rsidRDefault="00436B6C" w:rsidP="00436B6C">
      <w:pPr>
        <w:pStyle w:val="NormalWeb"/>
        <w:numPr>
          <w:ilvl w:val="0"/>
          <w:numId w:val="27"/>
        </w:numPr>
      </w:pPr>
      <w:r w:rsidRPr="001F2911">
        <w:rPr>
          <w:rFonts w:asciiTheme="minorHAnsi" w:hAnsiTheme="minorHAnsi"/>
        </w:rPr>
        <w:t xml:space="preserve">Select AI Response, Click AI response and click on the </w:t>
      </w:r>
      <w:r w:rsidRPr="001F2911">
        <w:rPr>
          <w:rFonts w:asciiTheme="minorHAnsi" w:hAnsiTheme="minorHAnsi"/>
          <w:b/>
          <w:bCs/>
        </w:rPr>
        <w:t>...</w:t>
      </w:r>
      <w:r w:rsidRPr="001F2911">
        <w:rPr>
          <w:rFonts w:asciiTheme="minorHAnsi" w:hAnsiTheme="minorHAnsi"/>
        </w:rPr>
        <w:t xml:space="preserve"> (ellipsis). Select </w:t>
      </w:r>
      <w:r w:rsidRPr="001F2911">
        <w:rPr>
          <w:rFonts w:asciiTheme="minorHAnsi" w:hAnsiTheme="minorHAnsi"/>
          <w:b/>
          <w:bCs/>
        </w:rPr>
        <w:t>copy</w:t>
      </w:r>
      <w:r w:rsidRPr="001F2911">
        <w:rPr>
          <w:rFonts w:asciiTheme="minorHAnsi" w:hAnsiTheme="minorHAnsi"/>
        </w:rPr>
        <w:t xml:space="preserve"> to copy response in memory or click </w:t>
      </w:r>
      <w:r w:rsidRPr="001F2911">
        <w:rPr>
          <w:rFonts w:asciiTheme="minorHAnsi" w:hAnsiTheme="minorHAnsi"/>
          <w:b/>
          <w:bCs/>
        </w:rPr>
        <w:t>Replace</w:t>
      </w:r>
      <w:r w:rsidRPr="001F2911">
        <w:rPr>
          <w:rFonts w:asciiTheme="minorHAnsi" w:hAnsiTheme="minorHAnsi"/>
        </w:rPr>
        <w:t xml:space="preserve"> to replace selected content in Unit.</w:t>
      </w:r>
      <w:r w:rsidRPr="001F2911">
        <w:rPr>
          <w:rFonts w:asciiTheme="minorHAnsi" w:hAnsiTheme="minorHAnsi"/>
          <w:noProof/>
        </w:rPr>
        <w:drawing>
          <wp:inline distT="0" distB="0" distL="0" distR="0" wp14:anchorId="6E404870" wp14:editId="3327D624">
            <wp:extent cx="5943600" cy="1704340"/>
            <wp:effectExtent l="0" t="0" r="0" b="0"/>
            <wp:docPr id="16389504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950456" name="Picture 1" descr="A screenshot of a computer&#10;&#10;Description automatically generated"/>
                    <pic:cNvPicPr/>
                  </pic:nvPicPr>
                  <pic:blipFill>
                    <a:blip r:embed="rId71"/>
                    <a:stretch>
                      <a:fillRect/>
                    </a:stretch>
                  </pic:blipFill>
                  <pic:spPr>
                    <a:xfrm>
                      <a:off x="0" y="0"/>
                      <a:ext cx="5943600" cy="1704340"/>
                    </a:xfrm>
                    <a:prstGeom prst="rect">
                      <a:avLst/>
                    </a:prstGeom>
                  </pic:spPr>
                </pic:pic>
              </a:graphicData>
            </a:graphic>
          </wp:inline>
        </w:drawing>
      </w:r>
    </w:p>
    <w:p w14:paraId="697EFC62" w14:textId="77777777" w:rsidR="00436B6C" w:rsidRPr="004F5DEC" w:rsidRDefault="7FE8B02A" w:rsidP="00436B6C">
      <w:pPr>
        <w:pStyle w:val="Heading3"/>
      </w:pPr>
      <w:bookmarkStart w:id="69" w:name="_Toc157795464"/>
      <w:r>
        <w:lastRenderedPageBreak/>
        <w:t>Update to Numbering list</w:t>
      </w:r>
      <w:bookmarkEnd w:id="69"/>
    </w:p>
    <w:p w14:paraId="47A5318A" w14:textId="077B5D75" w:rsidR="00436B6C" w:rsidRPr="00E9432E" w:rsidRDefault="00436B6C" w:rsidP="00436B6C">
      <w:pPr>
        <w:pStyle w:val="NormalWeb"/>
        <w:numPr>
          <w:ilvl w:val="0"/>
          <w:numId w:val="23"/>
        </w:numPr>
      </w:pPr>
      <w:r w:rsidRPr="001F2911">
        <w:rPr>
          <w:rFonts w:asciiTheme="minorHAnsi" w:hAnsiTheme="minorHAnsi"/>
        </w:rPr>
        <w:t xml:space="preserve">Select the text, right-click, and choose </w:t>
      </w:r>
      <w:r w:rsidRPr="001F2911">
        <w:rPr>
          <w:rFonts w:asciiTheme="minorHAnsi" w:eastAsiaTheme="majorEastAsia" w:hAnsiTheme="minorHAnsi"/>
          <w:b/>
          <w:bCs/>
        </w:rPr>
        <w:t>Content Refine Assistant</w:t>
      </w:r>
      <w:r w:rsidRPr="001F2911">
        <w:rPr>
          <w:rFonts w:asciiTheme="minorHAnsi" w:hAnsiTheme="minorHAnsi"/>
        </w:rPr>
        <w:t xml:space="preserve"> -&gt; </w:t>
      </w:r>
      <w:r w:rsidRPr="001F2911">
        <w:rPr>
          <w:rFonts w:asciiTheme="minorHAnsi" w:eastAsiaTheme="majorEastAsia" w:hAnsiTheme="minorHAnsi"/>
          <w:b/>
          <w:bCs/>
        </w:rPr>
        <w:t>Convert to Numbering List</w:t>
      </w:r>
      <w:r w:rsidRPr="001F2911">
        <w:rPr>
          <w:rFonts w:asciiTheme="minorHAnsi" w:hAnsiTheme="minorHAnsi"/>
        </w:rPr>
        <w:t>.</w:t>
      </w:r>
    </w:p>
    <w:p w14:paraId="003C608A" w14:textId="3B3578C7" w:rsidR="00747B72" w:rsidRPr="001418B0" w:rsidRDefault="00BD2BD1" w:rsidP="00E9432E">
      <w:pPr>
        <w:pStyle w:val="NormalWeb"/>
        <w:ind w:left="720"/>
      </w:pPr>
      <w:r w:rsidRPr="00BD2BD1">
        <w:rPr>
          <w:noProof/>
        </w:rPr>
        <w:drawing>
          <wp:inline distT="0" distB="0" distL="0" distR="0" wp14:anchorId="0D674A0E" wp14:editId="4977150D">
            <wp:extent cx="4874730" cy="5103884"/>
            <wp:effectExtent l="0" t="0" r="2540" b="1905"/>
            <wp:docPr id="168396620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966200" name="Picture 1" descr="A screenshot of a computer program&#10;&#10;AI-generated content may be incorrect."/>
                    <pic:cNvPicPr/>
                  </pic:nvPicPr>
                  <pic:blipFill>
                    <a:blip r:embed="rId72"/>
                    <a:stretch>
                      <a:fillRect/>
                    </a:stretch>
                  </pic:blipFill>
                  <pic:spPr>
                    <a:xfrm>
                      <a:off x="0" y="0"/>
                      <a:ext cx="4877909" cy="5107213"/>
                    </a:xfrm>
                    <a:prstGeom prst="rect">
                      <a:avLst/>
                    </a:prstGeom>
                  </pic:spPr>
                </pic:pic>
              </a:graphicData>
            </a:graphic>
          </wp:inline>
        </w:drawing>
      </w:r>
    </w:p>
    <w:p w14:paraId="276A513A" w14:textId="77777777" w:rsidR="00436B6C" w:rsidRPr="001418B0" w:rsidRDefault="00436B6C" w:rsidP="00436B6C">
      <w:pPr>
        <w:pStyle w:val="NormalWeb"/>
        <w:numPr>
          <w:ilvl w:val="0"/>
          <w:numId w:val="23"/>
        </w:numPr>
      </w:pPr>
      <w:r w:rsidRPr="001F2911">
        <w:rPr>
          <w:rFonts w:asciiTheme="minorHAnsi" w:eastAsiaTheme="minorEastAsia" w:hAnsiTheme="minorHAnsi" w:cstheme="minorBidi"/>
          <w:kern w:val="2"/>
          <w14:ligatures w14:val="standardContextual"/>
        </w:rPr>
        <w:t xml:space="preserve">Select </w:t>
      </w:r>
      <w:r w:rsidRPr="001F2911">
        <w:rPr>
          <w:rFonts w:asciiTheme="minorHAnsi" w:hAnsiTheme="minorHAnsi" w:cstheme="minorBidi"/>
          <w:kern w:val="2"/>
          <w14:ligatures w14:val="standardContextual"/>
        </w:rPr>
        <w:t xml:space="preserve">AI Response, Click AI response and click </w:t>
      </w:r>
      <w:r w:rsidRPr="001F2911">
        <w:rPr>
          <w:rFonts w:asciiTheme="minorHAnsi" w:eastAsiaTheme="minorEastAsia" w:hAnsiTheme="minorHAnsi" w:cstheme="minorBidi"/>
          <w:kern w:val="2"/>
          <w14:ligatures w14:val="standardContextual"/>
        </w:rPr>
        <w:t>on the ... (ellipsis)</w:t>
      </w:r>
      <w:r w:rsidRPr="001F2911">
        <w:rPr>
          <w:rFonts w:asciiTheme="minorHAnsi" w:hAnsiTheme="minorHAnsi" w:cstheme="minorBidi"/>
          <w:kern w:val="2"/>
          <w14:ligatures w14:val="standardContextual"/>
        </w:rPr>
        <w:t xml:space="preserve">. Select </w:t>
      </w:r>
      <w:r w:rsidRPr="001F2911">
        <w:rPr>
          <w:rFonts w:asciiTheme="minorHAnsi" w:hAnsiTheme="minorHAnsi" w:cstheme="minorBidi"/>
          <w:b/>
          <w:bCs/>
          <w:kern w:val="2"/>
          <w14:ligatures w14:val="standardContextual"/>
        </w:rPr>
        <w:t>copy</w:t>
      </w:r>
      <w:r w:rsidRPr="001F2911">
        <w:rPr>
          <w:rFonts w:asciiTheme="minorHAnsi" w:hAnsiTheme="minorHAnsi" w:cstheme="minorBidi"/>
          <w:kern w:val="2"/>
          <w14:ligatures w14:val="standardContextual"/>
        </w:rPr>
        <w:t xml:space="preserve"> to copy response in memory or click </w:t>
      </w:r>
      <w:r w:rsidRPr="001F2911">
        <w:rPr>
          <w:rFonts w:asciiTheme="minorHAnsi" w:hAnsiTheme="minorHAnsi" w:cstheme="minorBidi"/>
          <w:b/>
          <w:bCs/>
          <w:kern w:val="2"/>
          <w14:ligatures w14:val="standardContextual"/>
        </w:rPr>
        <w:t>Replace</w:t>
      </w:r>
      <w:r w:rsidRPr="001F2911">
        <w:rPr>
          <w:rFonts w:asciiTheme="minorHAnsi" w:hAnsiTheme="minorHAnsi" w:cstheme="minorBidi"/>
          <w:kern w:val="2"/>
          <w14:ligatures w14:val="standardContextual"/>
        </w:rPr>
        <w:t xml:space="preserve"> to replace selected content in Unit.</w:t>
      </w:r>
      <w:r w:rsidRPr="001418B0">
        <w:rPr>
          <w:rFonts w:asciiTheme="minorHAnsi" w:eastAsiaTheme="minorEastAsia" w:hAnsiTheme="minorHAnsi" w:cstheme="minorBidi"/>
          <w:noProof/>
          <w:kern w:val="2"/>
          <w14:ligatures w14:val="standardContextual"/>
        </w:rPr>
        <w:drawing>
          <wp:inline distT="0" distB="0" distL="0" distR="0" wp14:anchorId="09340B73" wp14:editId="3F314324">
            <wp:extent cx="5056496" cy="1451582"/>
            <wp:effectExtent l="0" t="0" r="0" b="0"/>
            <wp:docPr id="144646044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460444" name="Picture 1" descr="A screen shot of a computer&#10;&#10;Description automatically generated"/>
                    <pic:cNvPicPr/>
                  </pic:nvPicPr>
                  <pic:blipFill>
                    <a:blip r:embed="rId73"/>
                    <a:stretch>
                      <a:fillRect/>
                    </a:stretch>
                  </pic:blipFill>
                  <pic:spPr>
                    <a:xfrm>
                      <a:off x="0" y="0"/>
                      <a:ext cx="5071080" cy="1455769"/>
                    </a:xfrm>
                    <a:prstGeom prst="rect">
                      <a:avLst/>
                    </a:prstGeom>
                  </pic:spPr>
                </pic:pic>
              </a:graphicData>
            </a:graphic>
          </wp:inline>
        </w:drawing>
      </w:r>
    </w:p>
    <w:p w14:paraId="7EC8DF51" w14:textId="56657C3D" w:rsidR="000817ED" w:rsidRDefault="2EC24523" w:rsidP="00E9432E">
      <w:pPr>
        <w:pStyle w:val="Heading2"/>
      </w:pPr>
      <w:bookmarkStart w:id="70" w:name="_Toc1732846819"/>
      <w:r>
        <w:lastRenderedPageBreak/>
        <w:t>Update Pub2Learn/Direct Publishing</w:t>
      </w:r>
      <w:r w:rsidR="042F80B9">
        <w:t xml:space="preserve"> Module</w:t>
      </w:r>
      <w:bookmarkEnd w:id="70"/>
    </w:p>
    <w:p w14:paraId="2822E960" w14:textId="3C7F24F4" w:rsidR="00E456F3" w:rsidRDefault="00E456F3" w:rsidP="00E456F3">
      <w:r>
        <w:tab/>
      </w:r>
      <w:r>
        <w:rPr>
          <w:rFonts w:hint="eastAsia"/>
        </w:rPr>
        <w:t xml:space="preserve">You can also use </w:t>
      </w:r>
      <w:r w:rsidR="00621A40">
        <w:t>AI-Powered Module Creation</w:t>
      </w:r>
      <w:r w:rsidR="00621A40">
        <w:rPr>
          <w:rFonts w:hint="eastAsia"/>
        </w:rPr>
        <w:t xml:space="preserve"> to update Pub2lean /Direct Publishing Module.</w:t>
      </w:r>
      <w:r w:rsidR="00D072A1">
        <w:br/>
      </w:r>
    </w:p>
    <w:p w14:paraId="1EE86B32" w14:textId="292F8583" w:rsidR="00D072A1" w:rsidRPr="00684AAD" w:rsidRDefault="451E1E2B" w:rsidP="73FFAB54">
      <w:pPr>
        <w:pStyle w:val="Heading3"/>
      </w:pPr>
      <w:bookmarkStart w:id="71" w:name="_Toc185091615"/>
      <w:r>
        <w:t>Update Pub2Learn Module</w:t>
      </w:r>
      <w:bookmarkEnd w:id="71"/>
    </w:p>
    <w:p w14:paraId="0FF2CFE9" w14:textId="4B2FBD8E" w:rsidR="00621A40" w:rsidRDefault="00D072A1" w:rsidP="00621A40">
      <w:pPr>
        <w:pStyle w:val="ListParagraph"/>
        <w:numPr>
          <w:ilvl w:val="0"/>
          <w:numId w:val="28"/>
        </w:numPr>
      </w:pPr>
      <w:r>
        <w:rPr>
          <w:rFonts w:hint="eastAsia"/>
        </w:rPr>
        <w:t xml:space="preserve">Clone </w:t>
      </w:r>
      <w:r w:rsidR="00BA69A4">
        <w:rPr>
          <w:rFonts w:hint="eastAsia"/>
        </w:rPr>
        <w:t>Pub2learn Module to local</w:t>
      </w:r>
      <w:r w:rsidR="00A1638C">
        <w:rPr>
          <w:rFonts w:hint="eastAsia"/>
        </w:rPr>
        <w:t xml:space="preserve"> via VS Code</w:t>
      </w:r>
    </w:p>
    <w:p w14:paraId="23047677" w14:textId="32E8A9CC" w:rsidR="00BA69A4" w:rsidRDefault="00A1638C" w:rsidP="00E9432E">
      <w:pPr>
        <w:pStyle w:val="ListParagraph"/>
      </w:pPr>
      <w:r w:rsidRPr="00A1638C">
        <w:rPr>
          <w:noProof/>
        </w:rPr>
        <w:drawing>
          <wp:inline distT="0" distB="0" distL="0" distR="0" wp14:anchorId="22C6D632" wp14:editId="33C4385B">
            <wp:extent cx="5943600" cy="3523615"/>
            <wp:effectExtent l="0" t="0" r="0" b="635"/>
            <wp:docPr id="43880353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803539" name="Picture 1" descr="A screenshot of a computer&#10;&#10;AI-generated content may be incorrect."/>
                    <pic:cNvPicPr/>
                  </pic:nvPicPr>
                  <pic:blipFill>
                    <a:blip r:embed="rId74"/>
                    <a:stretch>
                      <a:fillRect/>
                    </a:stretch>
                  </pic:blipFill>
                  <pic:spPr>
                    <a:xfrm>
                      <a:off x="0" y="0"/>
                      <a:ext cx="5943600" cy="3523615"/>
                    </a:xfrm>
                    <a:prstGeom prst="rect">
                      <a:avLst/>
                    </a:prstGeom>
                  </pic:spPr>
                </pic:pic>
              </a:graphicData>
            </a:graphic>
          </wp:inline>
        </w:drawing>
      </w:r>
    </w:p>
    <w:p w14:paraId="6F7F2F1F" w14:textId="44219AD7" w:rsidR="004D63F0" w:rsidRDefault="00A70308" w:rsidP="00621A40">
      <w:pPr>
        <w:pStyle w:val="ListParagraph"/>
        <w:numPr>
          <w:ilvl w:val="0"/>
          <w:numId w:val="28"/>
        </w:numPr>
        <w:rPr>
          <w:ins w:id="72" w:author="Rudolf Zhang (Wicresoft)" w:date="2025-03-29T07:35:00Z" w16du:dateUtc="2025-03-28T23:35:00Z"/>
        </w:rPr>
      </w:pPr>
      <w:ins w:id="73" w:author="Rudolf Zhang (Wicresoft)" w:date="2025-03-29T07:35:00Z" w16du:dateUtc="2025-03-28T23:35:00Z">
        <w:r>
          <w:rPr>
            <w:rFonts w:hint="eastAsia"/>
          </w:rPr>
          <w:t>Click Open</w:t>
        </w:r>
        <w:r w:rsidR="00AC2ACA">
          <w:rPr>
            <w:rFonts w:hint="eastAsia"/>
          </w:rPr>
          <w:t>, to</w:t>
        </w:r>
      </w:ins>
      <w:ins w:id="74" w:author="Rudolf Zhang (Wicresoft)" w:date="2025-03-29T07:36:00Z" w16du:dateUtc="2025-03-28T23:36:00Z">
        <w:r w:rsidR="00AC2ACA">
          <w:rPr>
            <w:rFonts w:hint="eastAsia"/>
          </w:rPr>
          <w:t xml:space="preserve"> Open VS Code</w:t>
        </w:r>
      </w:ins>
    </w:p>
    <w:p w14:paraId="3CD6217B" w14:textId="3EC85A00" w:rsidR="00A70308" w:rsidRDefault="00AC2ACA">
      <w:pPr>
        <w:pStyle w:val="ListParagraph"/>
        <w:rPr>
          <w:ins w:id="75" w:author="Rudolf Zhang (Wicresoft)" w:date="2025-03-29T07:34:00Z" w16du:dateUtc="2025-03-28T23:34:00Z"/>
        </w:rPr>
        <w:pPrChange w:id="76" w:author="Rudolf Zhang (Wicresoft)" w:date="2025-03-29T07:35:00Z" w16du:dateUtc="2025-03-28T23:35:00Z">
          <w:pPr>
            <w:pStyle w:val="ListParagraph"/>
            <w:numPr>
              <w:numId w:val="28"/>
            </w:numPr>
            <w:ind w:hanging="360"/>
          </w:pPr>
        </w:pPrChange>
      </w:pPr>
      <w:ins w:id="77" w:author="Rudolf Zhang (Wicresoft)" w:date="2025-03-29T07:35:00Z" w16du:dateUtc="2025-03-28T23:35:00Z">
        <w:r w:rsidRPr="00AC2ACA">
          <w:rPr>
            <w:noProof/>
          </w:rPr>
          <w:drawing>
            <wp:inline distT="0" distB="0" distL="0" distR="0" wp14:anchorId="27317B22" wp14:editId="455D6BC9">
              <wp:extent cx="5943600" cy="2300605"/>
              <wp:effectExtent l="0" t="0" r="0" b="4445"/>
              <wp:docPr id="13876878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687836" name="Picture 1" descr="A screenshot of a computer&#10;&#10;AI-generated content may be incorrect."/>
                      <pic:cNvPicPr/>
                    </pic:nvPicPr>
                    <pic:blipFill>
                      <a:blip r:embed="rId75"/>
                      <a:stretch>
                        <a:fillRect/>
                      </a:stretch>
                    </pic:blipFill>
                    <pic:spPr>
                      <a:xfrm>
                        <a:off x="0" y="0"/>
                        <a:ext cx="5943600" cy="2300605"/>
                      </a:xfrm>
                      <a:prstGeom prst="rect">
                        <a:avLst/>
                      </a:prstGeom>
                    </pic:spPr>
                  </pic:pic>
                </a:graphicData>
              </a:graphic>
            </wp:inline>
          </w:drawing>
        </w:r>
      </w:ins>
    </w:p>
    <w:p w14:paraId="329A18E2" w14:textId="4F922AEF" w:rsidR="0073744E" w:rsidRDefault="0073744E" w:rsidP="00621A40">
      <w:pPr>
        <w:pStyle w:val="ListParagraph"/>
        <w:numPr>
          <w:ilvl w:val="0"/>
          <w:numId w:val="28"/>
        </w:numPr>
        <w:rPr>
          <w:ins w:id="78" w:author="Rudolf Zhang (Wicresoft)" w:date="2025-03-29T07:38:00Z" w16du:dateUtc="2025-03-28T23:38:00Z"/>
        </w:rPr>
      </w:pPr>
      <w:ins w:id="79" w:author="Rudolf Zhang (Wicresoft)" w:date="2025-03-29T07:37:00Z" w16du:dateUtc="2025-03-28T23:37:00Z">
        <w:r>
          <w:rPr>
            <w:rFonts w:hint="eastAsia"/>
          </w:rPr>
          <w:lastRenderedPageBreak/>
          <w:t xml:space="preserve">System will </w:t>
        </w:r>
        <w:r w:rsidR="00C82D50">
          <w:rPr>
            <w:rFonts w:hint="eastAsia"/>
          </w:rPr>
          <w:t>open VS</w:t>
        </w:r>
      </w:ins>
      <w:ins w:id="80" w:author="Rudolf Zhang (Wicresoft)" w:date="2025-03-29T07:38:00Z" w16du:dateUtc="2025-03-28T23:38:00Z">
        <w:r w:rsidR="00C82D50">
          <w:rPr>
            <w:rFonts w:hint="eastAsia"/>
          </w:rPr>
          <w:t xml:space="preserve"> Code and then pump out window, ask you to designate </w:t>
        </w:r>
      </w:ins>
      <w:ins w:id="81" w:author="Rudolf Zhang (Wicresoft)" w:date="2025-03-29T07:40:00Z" w16du:dateUtc="2025-03-28T23:40:00Z">
        <w:r w:rsidR="00480E1C">
          <w:rPr>
            <w:rFonts w:hint="eastAsia"/>
          </w:rPr>
          <w:t xml:space="preserve">a local </w:t>
        </w:r>
      </w:ins>
      <w:ins w:id="82" w:author="Rudolf Zhang (Wicresoft)" w:date="2025-03-29T07:38:00Z" w16du:dateUtc="2025-03-28T23:38:00Z">
        <w:r w:rsidR="00C82D50">
          <w:rPr>
            <w:rFonts w:hint="eastAsia"/>
          </w:rPr>
          <w:t>folder</w:t>
        </w:r>
      </w:ins>
      <w:ins w:id="83" w:author="Rudolf Zhang (Wicresoft)" w:date="2025-03-29T07:40:00Z" w16du:dateUtc="2025-03-28T23:40:00Z">
        <w:r w:rsidR="00B9055B">
          <w:rPr>
            <w:rFonts w:hint="eastAsia"/>
          </w:rPr>
          <w:t xml:space="preserve"> to </w:t>
        </w:r>
        <w:proofErr w:type="gramStart"/>
        <w:r w:rsidR="00B9055B">
          <w:rPr>
            <w:rFonts w:hint="eastAsia"/>
          </w:rPr>
          <w:t xml:space="preserve">store </w:t>
        </w:r>
      </w:ins>
      <w:ins w:id="84" w:author="Rudolf Zhang (Wicresoft)" w:date="2025-03-29T07:41:00Z" w16du:dateUtc="2025-03-28T23:41:00Z">
        <w:r w:rsidR="00480E1C">
          <w:rPr>
            <w:rFonts w:hint="eastAsia"/>
          </w:rPr>
          <w:t xml:space="preserve"> cloned</w:t>
        </w:r>
        <w:proofErr w:type="gramEnd"/>
        <w:r w:rsidR="00480E1C">
          <w:rPr>
            <w:rFonts w:hint="eastAsia"/>
          </w:rPr>
          <w:t xml:space="preserve"> repo. Choose </w:t>
        </w:r>
        <w:r w:rsidR="00EB0F29">
          <w:rPr>
            <w:rFonts w:hint="eastAsia"/>
          </w:rPr>
          <w:t xml:space="preserve">existing folder or create new </w:t>
        </w:r>
        <w:proofErr w:type="gramStart"/>
        <w:r w:rsidR="00EB0F29">
          <w:rPr>
            <w:rFonts w:hint="eastAsia"/>
          </w:rPr>
          <w:t>folder ,then</w:t>
        </w:r>
        <w:proofErr w:type="gramEnd"/>
        <w:r w:rsidR="00EB0F29">
          <w:rPr>
            <w:rFonts w:hint="eastAsia"/>
          </w:rPr>
          <w:t xml:space="preserve"> click </w:t>
        </w:r>
        <w:r w:rsidR="00EB0F29">
          <w:t>“</w:t>
        </w:r>
        <w:r w:rsidR="00EB0F29">
          <w:rPr>
            <w:rFonts w:hint="eastAsia"/>
          </w:rPr>
          <w:t xml:space="preserve">Set as </w:t>
        </w:r>
      </w:ins>
      <w:ins w:id="85" w:author="Rudolf Zhang (Wicresoft)" w:date="2025-03-29T07:42:00Z" w16du:dateUtc="2025-03-28T23:42:00Z">
        <w:r w:rsidR="00EB0F29">
          <w:rPr>
            <w:rFonts w:hint="eastAsia"/>
          </w:rPr>
          <w:t>Repository Destination</w:t>
        </w:r>
        <w:r w:rsidR="00EB0F29">
          <w:t>”</w:t>
        </w:r>
        <w:r w:rsidR="00EB0F29">
          <w:rPr>
            <w:rFonts w:hint="eastAsia"/>
          </w:rPr>
          <w:t xml:space="preserve"> button.</w:t>
        </w:r>
      </w:ins>
    </w:p>
    <w:p w14:paraId="45A87ACD" w14:textId="678166AE" w:rsidR="00E919B0" w:rsidRDefault="00480E1C" w:rsidP="00E919B0">
      <w:pPr>
        <w:pStyle w:val="ListParagraph"/>
        <w:rPr>
          <w:ins w:id="86" w:author="Rudolf Zhang (Wicresoft)" w:date="2025-03-29T07:41:00Z" w16du:dateUtc="2025-03-28T23:41:00Z"/>
        </w:rPr>
      </w:pPr>
      <w:ins w:id="87" w:author="Rudolf Zhang (Wicresoft)" w:date="2025-03-29T07:40:00Z" w16du:dateUtc="2025-03-28T23:40:00Z">
        <w:r w:rsidRPr="00480E1C">
          <w:rPr>
            <w:noProof/>
          </w:rPr>
          <w:drawing>
            <wp:inline distT="0" distB="0" distL="0" distR="0" wp14:anchorId="6A4D1499" wp14:editId="1F43775A">
              <wp:extent cx="5044202" cy="2655751"/>
              <wp:effectExtent l="0" t="0" r="4445" b="0"/>
              <wp:docPr id="1173090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09094" name="Picture 1" descr="A screenshot of a computer&#10;&#10;AI-generated content may be incorrect."/>
                      <pic:cNvPicPr/>
                    </pic:nvPicPr>
                    <pic:blipFill>
                      <a:blip r:embed="rId76"/>
                      <a:stretch>
                        <a:fillRect/>
                      </a:stretch>
                    </pic:blipFill>
                    <pic:spPr>
                      <a:xfrm>
                        <a:off x="0" y="0"/>
                        <a:ext cx="5052235" cy="2659980"/>
                      </a:xfrm>
                      <a:prstGeom prst="rect">
                        <a:avLst/>
                      </a:prstGeom>
                    </pic:spPr>
                  </pic:pic>
                </a:graphicData>
              </a:graphic>
            </wp:inline>
          </w:drawing>
        </w:r>
      </w:ins>
    </w:p>
    <w:p w14:paraId="288DBD52" w14:textId="77777777" w:rsidR="00480E1C" w:rsidRDefault="00480E1C">
      <w:pPr>
        <w:pStyle w:val="ListParagraph"/>
        <w:rPr>
          <w:ins w:id="88" w:author="Rudolf Zhang (Wicresoft)" w:date="2025-03-29T07:37:00Z" w16du:dateUtc="2025-03-28T23:37:00Z"/>
        </w:rPr>
        <w:pPrChange w:id="89" w:author="Rudolf Zhang (Wicresoft)" w:date="2025-03-29T07:38:00Z" w16du:dateUtc="2025-03-28T23:38:00Z">
          <w:pPr>
            <w:pStyle w:val="ListParagraph"/>
            <w:numPr>
              <w:numId w:val="28"/>
            </w:numPr>
            <w:ind w:hanging="360"/>
          </w:pPr>
        </w:pPrChange>
      </w:pPr>
    </w:p>
    <w:p w14:paraId="3227D717" w14:textId="7ED51193" w:rsidR="00480E1C" w:rsidRDefault="008E1291" w:rsidP="00621A40">
      <w:pPr>
        <w:pStyle w:val="ListParagraph"/>
        <w:numPr>
          <w:ilvl w:val="0"/>
          <w:numId w:val="28"/>
        </w:numPr>
        <w:rPr>
          <w:ins w:id="90" w:author="Rudolf Zhang (Wicresoft)" w:date="2025-03-29T07:43:00Z" w16du:dateUtc="2025-03-28T23:43:00Z"/>
        </w:rPr>
      </w:pPr>
      <w:proofErr w:type="gramStart"/>
      <w:ins w:id="91" w:author="Rudolf Zhang (Wicresoft)" w:date="2025-03-29T07:43:00Z" w16du:dateUtc="2025-03-28T23:43:00Z">
        <w:r>
          <w:rPr>
            <w:rFonts w:hint="eastAsia"/>
          </w:rPr>
          <w:t>System</w:t>
        </w:r>
        <w:proofErr w:type="gramEnd"/>
        <w:r>
          <w:rPr>
            <w:rFonts w:hint="eastAsia"/>
          </w:rPr>
          <w:t xml:space="preserve"> will start </w:t>
        </w:r>
        <w:proofErr w:type="gramStart"/>
        <w:r>
          <w:rPr>
            <w:rFonts w:hint="eastAsia"/>
          </w:rPr>
          <w:t>clone</w:t>
        </w:r>
        <w:proofErr w:type="gramEnd"/>
        <w:r>
          <w:rPr>
            <w:rFonts w:hint="eastAsia"/>
          </w:rPr>
          <w:t xml:space="preserve"> the repo.</w:t>
        </w:r>
        <w:r w:rsidR="008844BF">
          <w:rPr>
            <w:rFonts w:hint="eastAsia"/>
          </w:rPr>
          <w:t xml:space="preserve"> </w:t>
        </w:r>
      </w:ins>
      <w:ins w:id="92" w:author="Rudolf Zhang (Wicresoft)" w:date="2025-03-29T07:44:00Z" w16du:dateUtc="2025-03-28T23:44:00Z">
        <w:r w:rsidR="008844BF">
          <w:rPr>
            <w:rFonts w:hint="eastAsia"/>
          </w:rPr>
          <w:t xml:space="preserve">When </w:t>
        </w:r>
        <w:proofErr w:type="gramStart"/>
        <w:r w:rsidR="008844BF">
          <w:rPr>
            <w:rFonts w:hint="eastAsia"/>
          </w:rPr>
          <w:t>clone</w:t>
        </w:r>
        <w:proofErr w:type="gramEnd"/>
        <w:r w:rsidR="008844BF">
          <w:rPr>
            <w:rFonts w:hint="eastAsia"/>
          </w:rPr>
          <w:t xml:space="preserve"> finished</w:t>
        </w:r>
        <w:proofErr w:type="gramStart"/>
        <w:r w:rsidR="008844BF">
          <w:rPr>
            <w:rFonts w:hint="eastAsia"/>
          </w:rPr>
          <w:t xml:space="preserve"> system</w:t>
        </w:r>
        <w:proofErr w:type="gramEnd"/>
        <w:r w:rsidR="008844BF">
          <w:rPr>
            <w:rFonts w:hint="eastAsia"/>
          </w:rPr>
          <w:t xml:space="preserve"> will pump </w:t>
        </w:r>
        <w:proofErr w:type="gramStart"/>
        <w:r w:rsidR="008844BF">
          <w:rPr>
            <w:rFonts w:hint="eastAsia"/>
          </w:rPr>
          <w:t>out</w:t>
        </w:r>
        <w:proofErr w:type="gramEnd"/>
        <w:r w:rsidR="008844BF">
          <w:rPr>
            <w:rFonts w:hint="eastAsia"/>
          </w:rPr>
          <w:t xml:space="preserve"> a window. Click </w:t>
        </w:r>
        <w:r w:rsidR="008844BF">
          <w:t>“</w:t>
        </w:r>
        <w:r w:rsidR="008844BF">
          <w:rPr>
            <w:rFonts w:hint="eastAsia"/>
          </w:rPr>
          <w:t>Open in New Window</w:t>
        </w:r>
        <w:r w:rsidR="008844BF">
          <w:t>”</w:t>
        </w:r>
      </w:ins>
    </w:p>
    <w:p w14:paraId="357CAC3B" w14:textId="756BD73E" w:rsidR="008E1291" w:rsidRDefault="008E1291">
      <w:pPr>
        <w:pStyle w:val="ListParagraph"/>
        <w:rPr>
          <w:ins w:id="93" w:author="Rudolf Zhang (Wicresoft)" w:date="2025-03-29T07:43:00Z" w16du:dateUtc="2025-03-28T23:43:00Z"/>
        </w:rPr>
        <w:pPrChange w:id="94" w:author="Rudolf Zhang (Wicresoft)" w:date="2025-03-29T07:43:00Z" w16du:dateUtc="2025-03-28T23:43:00Z">
          <w:pPr>
            <w:pStyle w:val="ListParagraph"/>
            <w:numPr>
              <w:numId w:val="28"/>
            </w:numPr>
            <w:ind w:hanging="360"/>
          </w:pPr>
        </w:pPrChange>
      </w:pPr>
      <w:ins w:id="95" w:author="Rudolf Zhang (Wicresoft)" w:date="2025-03-29T07:43:00Z" w16du:dateUtc="2025-03-28T23:43:00Z">
        <w:r w:rsidRPr="008E1291">
          <w:rPr>
            <w:noProof/>
          </w:rPr>
          <w:drawing>
            <wp:inline distT="0" distB="0" distL="0" distR="0" wp14:anchorId="452D6AD2" wp14:editId="7C35AB9B">
              <wp:extent cx="4976291" cy="1371719"/>
              <wp:effectExtent l="0" t="0" r="0" b="0"/>
              <wp:docPr id="150310836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108362" name="Picture 1" descr="A screenshot of a computer&#10;&#10;AI-generated content may be incorrect."/>
                      <pic:cNvPicPr/>
                    </pic:nvPicPr>
                    <pic:blipFill>
                      <a:blip r:embed="rId77"/>
                      <a:stretch>
                        <a:fillRect/>
                      </a:stretch>
                    </pic:blipFill>
                    <pic:spPr>
                      <a:xfrm>
                        <a:off x="0" y="0"/>
                        <a:ext cx="4976291" cy="1371719"/>
                      </a:xfrm>
                      <a:prstGeom prst="rect">
                        <a:avLst/>
                      </a:prstGeom>
                    </pic:spPr>
                  </pic:pic>
                </a:graphicData>
              </a:graphic>
            </wp:inline>
          </w:drawing>
        </w:r>
      </w:ins>
    </w:p>
    <w:p w14:paraId="4ED3F569" w14:textId="5F5DAA0A" w:rsidR="00BA69A4" w:rsidRDefault="002F29C6" w:rsidP="00621A40">
      <w:pPr>
        <w:pStyle w:val="ListParagraph"/>
        <w:numPr>
          <w:ilvl w:val="0"/>
          <w:numId w:val="28"/>
        </w:numPr>
      </w:pPr>
      <w:r>
        <w:rPr>
          <w:rFonts w:hint="eastAsia"/>
        </w:rPr>
        <w:t>In VS code</w:t>
      </w:r>
      <w:r w:rsidR="00080CF8">
        <w:rPr>
          <w:rFonts w:hint="eastAsia"/>
        </w:rPr>
        <w:t xml:space="preserve">, Click </w:t>
      </w:r>
      <w:r w:rsidR="00080CF8" w:rsidRPr="00E9432E">
        <w:rPr>
          <w:rFonts w:hint="eastAsia"/>
          <w:b/>
          <w:bCs/>
        </w:rPr>
        <w:t>Source control</w:t>
      </w:r>
      <w:r w:rsidR="00080CF8">
        <w:rPr>
          <w:rFonts w:hint="eastAsia"/>
        </w:rPr>
        <w:t xml:space="preserve">, </w:t>
      </w:r>
      <w:proofErr w:type="gramStart"/>
      <w:r w:rsidR="00080CF8">
        <w:rPr>
          <w:rFonts w:hint="eastAsia"/>
        </w:rPr>
        <w:t>Click</w:t>
      </w:r>
      <w:proofErr w:type="gramEnd"/>
      <w:r w:rsidR="00080CF8">
        <w:rPr>
          <w:rFonts w:hint="eastAsia"/>
        </w:rPr>
        <w:t xml:space="preserve"> </w:t>
      </w:r>
      <w:del w:id="96" w:author="Rudolf Zhang (Wicresoft)" w:date="2025-03-29T07:45:00Z" w16du:dateUtc="2025-03-28T23:45:00Z">
        <w:r w:rsidR="00080CF8" w:rsidRPr="00E9432E">
          <w:rPr>
            <w:rFonts w:hint="eastAsia"/>
            <w:b/>
            <w:bCs/>
          </w:rPr>
          <w:delText>master</w:delText>
        </w:r>
        <w:r w:rsidR="00080CF8">
          <w:rPr>
            <w:rFonts w:hint="eastAsia"/>
            <w:b/>
            <w:bCs/>
          </w:rPr>
          <w:delText xml:space="preserve"> </w:delText>
        </w:r>
      </w:del>
      <w:ins w:id="97" w:author="Rudolf Zhang (Wicresoft)" w:date="2025-03-29T07:45:00Z" w16du:dateUtc="2025-03-28T23:45:00Z">
        <w:r w:rsidR="00464023">
          <w:rPr>
            <w:rFonts w:hint="eastAsia"/>
            <w:b/>
            <w:bCs/>
          </w:rPr>
          <w:t>br</w:t>
        </w:r>
      </w:ins>
      <w:ins w:id="98" w:author="Rudolf Zhang (Wicresoft)" w:date="2025-03-29T07:46:00Z" w16du:dateUtc="2025-03-28T23:46:00Z">
        <w:r w:rsidR="00464023">
          <w:rPr>
            <w:rFonts w:hint="eastAsia"/>
            <w:b/>
            <w:bCs/>
          </w:rPr>
          <w:t xml:space="preserve">anch </w:t>
        </w:r>
        <w:proofErr w:type="gramStart"/>
        <w:r w:rsidR="00464023">
          <w:rPr>
            <w:rFonts w:hint="eastAsia"/>
            <w:b/>
            <w:bCs/>
          </w:rPr>
          <w:t xml:space="preserve">name </w:t>
        </w:r>
      </w:ins>
      <w:ins w:id="99" w:author="Rudolf Zhang (Wicresoft)" w:date="2025-03-29T07:45:00Z" w16du:dateUtc="2025-03-28T23:45:00Z">
        <w:r w:rsidR="00464023">
          <w:rPr>
            <w:rFonts w:hint="eastAsia"/>
            <w:b/>
            <w:bCs/>
          </w:rPr>
          <w:t xml:space="preserve"> </w:t>
        </w:r>
      </w:ins>
      <w:r w:rsidR="00080CF8" w:rsidRPr="00E9432E">
        <w:rPr>
          <w:rFonts w:hint="eastAsia"/>
        </w:rPr>
        <w:t>to</w:t>
      </w:r>
      <w:proofErr w:type="gramEnd"/>
      <w:r w:rsidR="00080CF8">
        <w:rPr>
          <w:rFonts w:hint="eastAsia"/>
        </w:rPr>
        <w:t xml:space="preserve"> </w:t>
      </w:r>
      <w:r w:rsidR="00424CA2">
        <w:rPr>
          <w:rFonts w:hint="eastAsia"/>
        </w:rPr>
        <w:t>switch to branch which contain</w:t>
      </w:r>
      <w:ins w:id="100" w:author="Rudolf Zhang (Wicresoft)" w:date="2025-03-29T07:46:00Z" w16du:dateUtc="2025-03-28T23:46:00Z">
        <w:r w:rsidR="00CA04C0">
          <w:rPr>
            <w:rFonts w:hint="eastAsia"/>
          </w:rPr>
          <w:t>s</w:t>
        </w:r>
      </w:ins>
      <w:r w:rsidR="00424CA2">
        <w:rPr>
          <w:rFonts w:hint="eastAsia"/>
        </w:rPr>
        <w:t xml:space="preserve"> content.</w:t>
      </w:r>
    </w:p>
    <w:p w14:paraId="4D994A1A" w14:textId="10C9E881" w:rsidR="002F29C6" w:rsidRDefault="002F29C6" w:rsidP="00E9432E">
      <w:pPr>
        <w:pStyle w:val="ListParagraph"/>
      </w:pPr>
      <w:r w:rsidRPr="002F29C6">
        <w:rPr>
          <w:noProof/>
        </w:rPr>
        <w:lastRenderedPageBreak/>
        <w:drawing>
          <wp:inline distT="0" distB="0" distL="0" distR="0" wp14:anchorId="2CE956EF" wp14:editId="1C98E851">
            <wp:extent cx="5363967" cy="3599474"/>
            <wp:effectExtent l="0" t="0" r="8255" b="1270"/>
            <wp:docPr id="7964525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452594" name="Picture 1" descr="A screenshot of a computer&#10;&#10;AI-generated content may be incorrect."/>
                    <pic:cNvPicPr/>
                  </pic:nvPicPr>
                  <pic:blipFill>
                    <a:blip r:embed="rId78"/>
                    <a:stretch>
                      <a:fillRect/>
                    </a:stretch>
                  </pic:blipFill>
                  <pic:spPr>
                    <a:xfrm>
                      <a:off x="0" y="0"/>
                      <a:ext cx="5383045" cy="3612276"/>
                    </a:xfrm>
                    <a:prstGeom prst="rect">
                      <a:avLst/>
                    </a:prstGeom>
                  </pic:spPr>
                </pic:pic>
              </a:graphicData>
            </a:graphic>
          </wp:inline>
        </w:drawing>
      </w:r>
    </w:p>
    <w:p w14:paraId="686F8B1D" w14:textId="297DDE4B" w:rsidR="002F29C6" w:rsidRDefault="00843FD3" w:rsidP="00621A40">
      <w:pPr>
        <w:pStyle w:val="ListParagraph"/>
        <w:numPr>
          <w:ilvl w:val="0"/>
          <w:numId w:val="28"/>
        </w:numPr>
      </w:pPr>
      <w:r>
        <w:rPr>
          <w:rFonts w:hint="eastAsia"/>
        </w:rPr>
        <w:t xml:space="preserve">Click Explorer and then </w:t>
      </w:r>
      <w:r w:rsidR="00C51D00">
        <w:rPr>
          <w:rFonts w:hint="eastAsia"/>
        </w:rPr>
        <w:t>Right clic</w:t>
      </w:r>
      <w:r>
        <w:rPr>
          <w:rFonts w:hint="eastAsia"/>
        </w:rPr>
        <w:t>k the Module folder you want to revise.</w:t>
      </w:r>
      <w:r w:rsidR="008C35DD">
        <w:rPr>
          <w:rFonts w:hint="eastAsia"/>
        </w:rPr>
        <w:t xml:space="preserve"> Select AI-Powered Module Creation</w:t>
      </w:r>
      <w:r w:rsidR="008C35DD">
        <w:rPr>
          <w:rFonts w:ascii="Wingdings" w:eastAsia="Wingdings" w:hAnsi="Wingdings" w:cs="Wingdings"/>
        </w:rPr>
        <w:t>à</w:t>
      </w:r>
      <w:r w:rsidR="008C35DD">
        <w:rPr>
          <w:rFonts w:hint="eastAsia"/>
        </w:rPr>
        <w:t xml:space="preserve"> Open a module.</w:t>
      </w:r>
    </w:p>
    <w:p w14:paraId="3AD031C2" w14:textId="18C4B935" w:rsidR="00C51D00" w:rsidRDefault="00C51D00" w:rsidP="00E9432E">
      <w:pPr>
        <w:pStyle w:val="ListParagraph"/>
      </w:pPr>
      <w:r w:rsidRPr="00C51D00">
        <w:rPr>
          <w:noProof/>
        </w:rPr>
        <w:drawing>
          <wp:inline distT="0" distB="0" distL="0" distR="0" wp14:anchorId="4E01F501" wp14:editId="0D7AEE3F">
            <wp:extent cx="5296878" cy="3521066"/>
            <wp:effectExtent l="0" t="0" r="0" b="3810"/>
            <wp:docPr id="82937253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372531" name="Picture 1" descr="A screenshot of a computer&#10;&#10;AI-generated content may be incorrect."/>
                    <pic:cNvPicPr/>
                  </pic:nvPicPr>
                  <pic:blipFill>
                    <a:blip r:embed="rId79"/>
                    <a:stretch>
                      <a:fillRect/>
                    </a:stretch>
                  </pic:blipFill>
                  <pic:spPr>
                    <a:xfrm>
                      <a:off x="0" y="0"/>
                      <a:ext cx="5303811" cy="3525675"/>
                    </a:xfrm>
                    <a:prstGeom prst="rect">
                      <a:avLst/>
                    </a:prstGeom>
                  </pic:spPr>
                </pic:pic>
              </a:graphicData>
            </a:graphic>
          </wp:inline>
        </w:drawing>
      </w:r>
    </w:p>
    <w:p w14:paraId="04C85944" w14:textId="6EB6B2CD" w:rsidR="00C51D00" w:rsidRDefault="002A2523" w:rsidP="00621A40">
      <w:pPr>
        <w:pStyle w:val="ListParagraph"/>
        <w:numPr>
          <w:ilvl w:val="0"/>
          <w:numId w:val="28"/>
        </w:numPr>
      </w:pPr>
      <w:proofErr w:type="gramStart"/>
      <w:r>
        <w:rPr>
          <w:rFonts w:hint="eastAsia"/>
        </w:rPr>
        <w:t>System</w:t>
      </w:r>
      <w:proofErr w:type="gramEnd"/>
      <w:r>
        <w:rPr>
          <w:rFonts w:hint="eastAsia"/>
        </w:rPr>
        <w:t xml:space="preserve"> will prompt that it is the </w:t>
      </w:r>
      <w:r w:rsidR="006264DA">
        <w:rPr>
          <w:rFonts w:hint="eastAsia"/>
        </w:rPr>
        <w:t xml:space="preserve">extension will create profile for your module. Click </w:t>
      </w:r>
      <w:r w:rsidR="006264DA" w:rsidRPr="00E9432E">
        <w:rPr>
          <w:rFonts w:hint="eastAsia"/>
          <w:b/>
          <w:bCs/>
        </w:rPr>
        <w:t>OK</w:t>
      </w:r>
      <w:r w:rsidR="006264DA">
        <w:rPr>
          <w:rFonts w:hint="eastAsia"/>
        </w:rPr>
        <w:t xml:space="preserve"> to start this process.</w:t>
      </w:r>
    </w:p>
    <w:p w14:paraId="76FB49B5" w14:textId="4036B248" w:rsidR="002A2523" w:rsidRDefault="002A2523" w:rsidP="00E9432E">
      <w:pPr>
        <w:pStyle w:val="ListParagraph"/>
      </w:pPr>
      <w:r w:rsidRPr="002A2523">
        <w:rPr>
          <w:noProof/>
        </w:rPr>
        <w:lastRenderedPageBreak/>
        <w:drawing>
          <wp:inline distT="0" distB="0" distL="0" distR="0" wp14:anchorId="0D6237AC" wp14:editId="368857C1">
            <wp:extent cx="5268036" cy="3494576"/>
            <wp:effectExtent l="0" t="0" r="8890" b="0"/>
            <wp:docPr id="162414919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149191" name="Picture 1" descr="A screenshot of a computer&#10;&#10;AI-generated content may be incorrect."/>
                    <pic:cNvPicPr/>
                  </pic:nvPicPr>
                  <pic:blipFill>
                    <a:blip r:embed="rId80"/>
                    <a:stretch>
                      <a:fillRect/>
                    </a:stretch>
                  </pic:blipFill>
                  <pic:spPr>
                    <a:xfrm>
                      <a:off x="0" y="0"/>
                      <a:ext cx="5272862" cy="3497777"/>
                    </a:xfrm>
                    <a:prstGeom prst="rect">
                      <a:avLst/>
                    </a:prstGeom>
                  </pic:spPr>
                </pic:pic>
              </a:graphicData>
            </a:graphic>
          </wp:inline>
        </w:drawing>
      </w:r>
    </w:p>
    <w:p w14:paraId="2F2D805A" w14:textId="4C03CCED" w:rsidR="002A2523" w:rsidRDefault="00491DD9" w:rsidP="00621A40">
      <w:pPr>
        <w:pStyle w:val="ListParagraph"/>
        <w:numPr>
          <w:ilvl w:val="0"/>
          <w:numId w:val="28"/>
        </w:numPr>
      </w:pPr>
      <w:r>
        <w:rPr>
          <w:rFonts w:hint="eastAsia"/>
        </w:rPr>
        <w:t xml:space="preserve">System will enter </w:t>
      </w:r>
      <w:r w:rsidR="00451EA3">
        <w:rPr>
          <w:rFonts w:hint="eastAsia"/>
        </w:rPr>
        <w:t>Module Design and then fill in product/Level and Role</w:t>
      </w:r>
    </w:p>
    <w:p w14:paraId="6BA0D6F8" w14:textId="5789A3D4" w:rsidR="00491DD9" w:rsidRDefault="00491DD9" w:rsidP="00E9432E">
      <w:pPr>
        <w:pStyle w:val="ListParagraph"/>
      </w:pPr>
      <w:r w:rsidRPr="00491DD9">
        <w:rPr>
          <w:noProof/>
        </w:rPr>
        <w:drawing>
          <wp:inline distT="0" distB="0" distL="0" distR="0" wp14:anchorId="565EED88" wp14:editId="6F2AE9CA">
            <wp:extent cx="5309793" cy="3544400"/>
            <wp:effectExtent l="0" t="0" r="5715" b="0"/>
            <wp:docPr id="6359658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965816" name="Picture 1" descr="A screenshot of a computer&#10;&#10;AI-generated content may be incorrect."/>
                    <pic:cNvPicPr/>
                  </pic:nvPicPr>
                  <pic:blipFill>
                    <a:blip r:embed="rId81"/>
                    <a:stretch>
                      <a:fillRect/>
                    </a:stretch>
                  </pic:blipFill>
                  <pic:spPr>
                    <a:xfrm>
                      <a:off x="0" y="0"/>
                      <a:ext cx="5325956" cy="3555189"/>
                    </a:xfrm>
                    <a:prstGeom prst="rect">
                      <a:avLst/>
                    </a:prstGeom>
                  </pic:spPr>
                </pic:pic>
              </a:graphicData>
            </a:graphic>
          </wp:inline>
        </w:drawing>
      </w:r>
    </w:p>
    <w:p w14:paraId="0F0C34A8" w14:textId="65DB67D7" w:rsidR="00491DD9" w:rsidRDefault="007B2DD1" w:rsidP="00621A40">
      <w:pPr>
        <w:pStyle w:val="ListParagraph"/>
        <w:numPr>
          <w:ilvl w:val="0"/>
          <w:numId w:val="28"/>
        </w:numPr>
      </w:pPr>
      <w:r>
        <w:rPr>
          <w:rFonts w:hint="eastAsia"/>
        </w:rPr>
        <w:t xml:space="preserve">Click </w:t>
      </w:r>
      <w:r w:rsidRPr="00E9432E">
        <w:rPr>
          <w:rFonts w:hint="eastAsia"/>
          <w:b/>
          <w:bCs/>
        </w:rPr>
        <w:t xml:space="preserve">Design </w:t>
      </w:r>
      <w:proofErr w:type="spellStart"/>
      <w:r w:rsidRPr="00E9432E">
        <w:rPr>
          <w:rFonts w:hint="eastAsia"/>
          <w:b/>
          <w:bCs/>
        </w:rPr>
        <w:t>Units</w:t>
      </w:r>
      <w:r>
        <w:rPr>
          <w:rFonts w:hint="eastAsia"/>
        </w:rPr>
        <w:t>.</w:t>
      </w:r>
      <w:r w:rsidR="00B66326">
        <w:rPr>
          <w:rFonts w:hint="eastAsia"/>
        </w:rPr>
        <w:t>You</w:t>
      </w:r>
      <w:proofErr w:type="spellEnd"/>
      <w:r w:rsidR="00B66326">
        <w:rPr>
          <w:rFonts w:hint="eastAsia"/>
        </w:rPr>
        <w:t xml:space="preserve"> will see all units in generated </w:t>
      </w:r>
      <w:proofErr w:type="spellStart"/>
      <w:proofErr w:type="gramStart"/>
      <w:r w:rsidR="00B66326">
        <w:rPr>
          <w:rFonts w:hint="eastAsia"/>
        </w:rPr>
        <w:t>status.</w:t>
      </w:r>
      <w:r w:rsidR="00975A01">
        <w:rPr>
          <w:rFonts w:hint="eastAsia"/>
        </w:rPr>
        <w:t>If</w:t>
      </w:r>
      <w:proofErr w:type="spellEnd"/>
      <w:proofErr w:type="gramEnd"/>
      <w:r w:rsidR="00975A01">
        <w:rPr>
          <w:rFonts w:hint="eastAsia"/>
        </w:rPr>
        <w:t xml:space="preserve"> you want to regenerate a Unit. You could </w:t>
      </w:r>
      <w:r w:rsidR="00975A01">
        <w:t>manually</w:t>
      </w:r>
      <w:r w:rsidR="00975A01">
        <w:rPr>
          <w:rFonts w:hint="eastAsia"/>
        </w:rPr>
        <w:t xml:space="preserve"> add </w:t>
      </w:r>
      <w:proofErr w:type="spellStart"/>
      <w:proofErr w:type="gramStart"/>
      <w:r w:rsidR="00975A01">
        <w:rPr>
          <w:rFonts w:hint="eastAsia"/>
        </w:rPr>
        <w:t>datasource</w:t>
      </w:r>
      <w:proofErr w:type="spellEnd"/>
      <w:proofErr w:type="gramEnd"/>
      <w:r w:rsidR="00975A01">
        <w:rPr>
          <w:rFonts w:hint="eastAsia"/>
        </w:rPr>
        <w:t xml:space="preserve"> and Unit topics to draft a unit. Or if you want to revise a unit, just close Module designer and then </w:t>
      </w:r>
      <w:r w:rsidR="00113B03">
        <w:rPr>
          <w:rFonts w:hint="eastAsia"/>
        </w:rPr>
        <w:t xml:space="preserve">open </w:t>
      </w:r>
      <w:r w:rsidR="00113B03">
        <w:lastRenderedPageBreak/>
        <w:t>specific</w:t>
      </w:r>
      <w:r w:rsidR="00113B03">
        <w:rPr>
          <w:rFonts w:hint="eastAsia"/>
        </w:rPr>
        <w:t xml:space="preserve"> Unit. Then you can revise content with extension</w:t>
      </w:r>
      <w:r w:rsidR="00113B03">
        <w:t>’</w:t>
      </w:r>
      <w:r w:rsidR="00113B03">
        <w:rPr>
          <w:rFonts w:hint="eastAsia"/>
        </w:rPr>
        <w:t>s Content</w:t>
      </w:r>
      <w:r w:rsidR="00684AAD">
        <w:rPr>
          <w:rFonts w:hint="eastAsia"/>
        </w:rPr>
        <w:t xml:space="preserve"> Refine Assistant.</w:t>
      </w:r>
    </w:p>
    <w:p w14:paraId="5387C1F6" w14:textId="405E449B" w:rsidR="007B2DD1" w:rsidRDefault="00B66326" w:rsidP="007B2DD1">
      <w:pPr>
        <w:pStyle w:val="ListParagraph"/>
      </w:pPr>
      <w:r w:rsidRPr="00B66326">
        <w:rPr>
          <w:noProof/>
        </w:rPr>
        <w:drawing>
          <wp:inline distT="0" distB="0" distL="0" distR="0" wp14:anchorId="7B7ACED0" wp14:editId="3B3E31CE">
            <wp:extent cx="5374184" cy="3480015"/>
            <wp:effectExtent l="0" t="0" r="0" b="6350"/>
            <wp:docPr id="5771933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193337" name="Picture 1" descr="A screenshot of a computer&#10;&#10;AI-generated content may be incorrect."/>
                    <pic:cNvPicPr/>
                  </pic:nvPicPr>
                  <pic:blipFill>
                    <a:blip r:embed="rId82"/>
                    <a:stretch>
                      <a:fillRect/>
                    </a:stretch>
                  </pic:blipFill>
                  <pic:spPr>
                    <a:xfrm>
                      <a:off x="0" y="0"/>
                      <a:ext cx="5383032" cy="3485744"/>
                    </a:xfrm>
                    <a:prstGeom prst="rect">
                      <a:avLst/>
                    </a:prstGeom>
                  </pic:spPr>
                </pic:pic>
              </a:graphicData>
            </a:graphic>
          </wp:inline>
        </w:drawing>
      </w:r>
    </w:p>
    <w:p w14:paraId="3F2DE194" w14:textId="77777777" w:rsidR="00163DF9" w:rsidRDefault="00163DF9" w:rsidP="007B2DD1">
      <w:pPr>
        <w:pStyle w:val="ListParagraph"/>
      </w:pPr>
    </w:p>
    <w:p w14:paraId="59B4EEF9" w14:textId="6E14C7D5" w:rsidR="00163DF9" w:rsidRDefault="00163DF9" w:rsidP="00163DF9">
      <w:pPr>
        <w:pStyle w:val="ListParagraph"/>
        <w:numPr>
          <w:ilvl w:val="0"/>
          <w:numId w:val="28"/>
        </w:numPr>
      </w:pPr>
      <w:r>
        <w:rPr>
          <w:rFonts w:hint="eastAsia"/>
        </w:rPr>
        <w:t xml:space="preserve">After all </w:t>
      </w:r>
      <w:r>
        <w:t>editing</w:t>
      </w:r>
      <w:r>
        <w:rPr>
          <w:rFonts w:hint="eastAsia"/>
        </w:rPr>
        <w:t xml:space="preserve"> is done, push content update in VS code and then you can continue </w:t>
      </w:r>
      <w:proofErr w:type="gramStart"/>
      <w:r>
        <w:rPr>
          <w:rFonts w:hint="eastAsia"/>
        </w:rPr>
        <w:t>same</w:t>
      </w:r>
      <w:proofErr w:type="gramEnd"/>
      <w:r>
        <w:rPr>
          <w:rFonts w:hint="eastAsia"/>
        </w:rPr>
        <w:t xml:space="preserve"> pub2learn publishing process.</w:t>
      </w:r>
    </w:p>
    <w:p w14:paraId="23E7B61A" w14:textId="77777777" w:rsidR="00163DF9" w:rsidRDefault="00163DF9" w:rsidP="00E9432E">
      <w:pPr>
        <w:pStyle w:val="ListParagraph"/>
      </w:pPr>
    </w:p>
    <w:p w14:paraId="61016060" w14:textId="3AAC28E9" w:rsidR="00684AAD" w:rsidRDefault="44814E44" w:rsidP="00684AAD">
      <w:pPr>
        <w:pStyle w:val="Heading3"/>
      </w:pPr>
      <w:bookmarkStart w:id="101" w:name="_Toc321987971"/>
      <w:r>
        <w:t>Update Direct Publishing Module</w:t>
      </w:r>
      <w:bookmarkEnd w:id="101"/>
    </w:p>
    <w:p w14:paraId="0107D10D" w14:textId="1AEEADDA" w:rsidR="00684AAD" w:rsidRDefault="0094416F" w:rsidP="0094416F">
      <w:pPr>
        <w:pStyle w:val="ListParagraph"/>
        <w:numPr>
          <w:ilvl w:val="0"/>
          <w:numId w:val="31"/>
        </w:numPr>
      </w:pPr>
      <w:r>
        <w:rPr>
          <w:rFonts w:hint="eastAsia"/>
        </w:rPr>
        <w:t xml:space="preserve">Clone Learn Repo to </w:t>
      </w:r>
      <w:proofErr w:type="spellStart"/>
      <w:proofErr w:type="gramStart"/>
      <w:r>
        <w:rPr>
          <w:rFonts w:hint="eastAsia"/>
        </w:rPr>
        <w:t>local.</w:t>
      </w:r>
      <w:r w:rsidR="00D548C1">
        <w:rPr>
          <w:rFonts w:hint="eastAsia"/>
        </w:rPr>
        <w:t>Right</w:t>
      </w:r>
      <w:proofErr w:type="spellEnd"/>
      <w:proofErr w:type="gramEnd"/>
      <w:r w:rsidR="00D548C1">
        <w:rPr>
          <w:rFonts w:hint="eastAsia"/>
        </w:rPr>
        <w:t xml:space="preserve"> click the Module you want to </w:t>
      </w:r>
      <w:proofErr w:type="spellStart"/>
      <w:proofErr w:type="gramStart"/>
      <w:r w:rsidR="00D548C1">
        <w:rPr>
          <w:rFonts w:hint="eastAsia"/>
        </w:rPr>
        <w:t>open</w:t>
      </w:r>
      <w:r w:rsidR="00F71CFB">
        <w:rPr>
          <w:rFonts w:hint="eastAsia"/>
        </w:rPr>
        <w:t>.Select</w:t>
      </w:r>
      <w:proofErr w:type="spellEnd"/>
      <w:proofErr w:type="gramEnd"/>
      <w:r w:rsidR="00F71CFB">
        <w:rPr>
          <w:rFonts w:hint="eastAsia"/>
        </w:rPr>
        <w:t xml:space="preserve"> AI</w:t>
      </w:r>
      <w:r w:rsidR="00C14B6F">
        <w:rPr>
          <w:rFonts w:hint="eastAsia"/>
        </w:rPr>
        <w:t xml:space="preserve">-Powered Module </w:t>
      </w:r>
      <w:proofErr w:type="spellStart"/>
      <w:r w:rsidR="00C14B6F">
        <w:rPr>
          <w:rFonts w:hint="eastAsia"/>
        </w:rPr>
        <w:t>Creation</w:t>
      </w:r>
      <w:r w:rsidR="00C14B6F">
        <w:rPr>
          <w:rFonts w:ascii="Wingdings" w:eastAsia="Wingdings" w:hAnsi="Wingdings" w:cs="Wingdings"/>
        </w:rPr>
        <w:t>à</w:t>
      </w:r>
      <w:r w:rsidR="00C14B6F">
        <w:rPr>
          <w:rFonts w:hint="eastAsia"/>
        </w:rPr>
        <w:t>Open</w:t>
      </w:r>
      <w:proofErr w:type="spellEnd"/>
      <w:r w:rsidR="00C14B6F">
        <w:rPr>
          <w:rFonts w:hint="eastAsia"/>
        </w:rPr>
        <w:t xml:space="preserve"> a module</w:t>
      </w:r>
    </w:p>
    <w:p w14:paraId="79E6030E" w14:textId="29C1D37F" w:rsidR="00723BEB" w:rsidRDefault="00723BEB" w:rsidP="00E9432E">
      <w:pPr>
        <w:pStyle w:val="ListParagraph"/>
      </w:pPr>
      <w:r w:rsidRPr="00723BEB">
        <w:rPr>
          <w:noProof/>
        </w:rPr>
        <w:lastRenderedPageBreak/>
        <w:drawing>
          <wp:inline distT="0" distB="0" distL="0" distR="0" wp14:anchorId="0BDB7546" wp14:editId="6CB20243">
            <wp:extent cx="5360345" cy="3574709"/>
            <wp:effectExtent l="0" t="0" r="0" b="6985"/>
            <wp:docPr id="39922954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229546" name="Picture 1" descr="A screenshot of a computer&#10;&#10;AI-generated content may be incorrect."/>
                    <pic:cNvPicPr/>
                  </pic:nvPicPr>
                  <pic:blipFill>
                    <a:blip r:embed="rId83"/>
                    <a:stretch>
                      <a:fillRect/>
                    </a:stretch>
                  </pic:blipFill>
                  <pic:spPr>
                    <a:xfrm>
                      <a:off x="0" y="0"/>
                      <a:ext cx="5368350" cy="3580047"/>
                    </a:xfrm>
                    <a:prstGeom prst="rect">
                      <a:avLst/>
                    </a:prstGeom>
                  </pic:spPr>
                </pic:pic>
              </a:graphicData>
            </a:graphic>
          </wp:inline>
        </w:drawing>
      </w:r>
    </w:p>
    <w:p w14:paraId="3AFAE3BF" w14:textId="77777777" w:rsidR="00C14B6F" w:rsidRDefault="00C14B6F" w:rsidP="00C14B6F">
      <w:pPr>
        <w:pStyle w:val="ListParagraph"/>
        <w:numPr>
          <w:ilvl w:val="0"/>
          <w:numId w:val="31"/>
        </w:numPr>
      </w:pPr>
      <w:proofErr w:type="gramStart"/>
      <w:r>
        <w:rPr>
          <w:rFonts w:hint="eastAsia"/>
        </w:rPr>
        <w:t>System</w:t>
      </w:r>
      <w:proofErr w:type="gramEnd"/>
      <w:r>
        <w:rPr>
          <w:rFonts w:hint="eastAsia"/>
        </w:rPr>
        <w:t xml:space="preserve"> will prompt that it is the extension will create profile for your module. Click </w:t>
      </w:r>
      <w:r w:rsidRPr="00880FE2">
        <w:rPr>
          <w:rFonts w:hint="eastAsia"/>
          <w:b/>
          <w:bCs/>
        </w:rPr>
        <w:t>OK</w:t>
      </w:r>
      <w:r>
        <w:rPr>
          <w:rFonts w:hint="eastAsia"/>
        </w:rPr>
        <w:t xml:space="preserve"> to start this process.</w:t>
      </w:r>
    </w:p>
    <w:p w14:paraId="53C88049" w14:textId="35CEBFB4" w:rsidR="00BC4C14" w:rsidRDefault="00BC4C14" w:rsidP="00E9432E">
      <w:pPr>
        <w:pStyle w:val="ListParagraph"/>
      </w:pPr>
      <w:r w:rsidRPr="00BC4C14">
        <w:rPr>
          <w:noProof/>
        </w:rPr>
        <w:drawing>
          <wp:inline distT="0" distB="0" distL="0" distR="0" wp14:anchorId="579D224C" wp14:editId="312793F3">
            <wp:extent cx="5398821" cy="3589986"/>
            <wp:effectExtent l="0" t="0" r="0" b="0"/>
            <wp:docPr id="49087853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878532" name="Picture 1" descr="A screenshot of a computer&#10;&#10;AI-generated content may be incorrect."/>
                    <pic:cNvPicPr/>
                  </pic:nvPicPr>
                  <pic:blipFill>
                    <a:blip r:embed="rId84"/>
                    <a:stretch>
                      <a:fillRect/>
                    </a:stretch>
                  </pic:blipFill>
                  <pic:spPr>
                    <a:xfrm>
                      <a:off x="0" y="0"/>
                      <a:ext cx="5415136" cy="3600835"/>
                    </a:xfrm>
                    <a:prstGeom prst="rect">
                      <a:avLst/>
                    </a:prstGeom>
                  </pic:spPr>
                </pic:pic>
              </a:graphicData>
            </a:graphic>
          </wp:inline>
        </w:drawing>
      </w:r>
    </w:p>
    <w:p w14:paraId="55D92F84" w14:textId="05DA9CB0" w:rsidR="0094416F" w:rsidRDefault="00C66E87" w:rsidP="0094416F">
      <w:pPr>
        <w:pStyle w:val="ListParagraph"/>
        <w:numPr>
          <w:ilvl w:val="0"/>
          <w:numId w:val="31"/>
        </w:numPr>
      </w:pPr>
      <w:r>
        <w:rPr>
          <w:rFonts w:hint="eastAsia"/>
        </w:rPr>
        <w:t xml:space="preserve">You will enter Module Designer. </w:t>
      </w:r>
    </w:p>
    <w:p w14:paraId="3516A607" w14:textId="598D73EC" w:rsidR="00C66E87" w:rsidRPr="00684AAD" w:rsidRDefault="00C66E87" w:rsidP="00E9432E">
      <w:pPr>
        <w:pStyle w:val="ListParagraph"/>
      </w:pPr>
      <w:r w:rsidRPr="00C66E87">
        <w:rPr>
          <w:noProof/>
        </w:rPr>
        <w:lastRenderedPageBreak/>
        <w:drawing>
          <wp:inline distT="0" distB="0" distL="0" distR="0" wp14:anchorId="22A51C52" wp14:editId="2DD1590E">
            <wp:extent cx="5316097" cy="3526458"/>
            <wp:effectExtent l="0" t="0" r="0" b="0"/>
            <wp:docPr id="77631391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313912" name="Picture 1" descr="A screenshot of a computer&#10;&#10;AI-generated content may be incorrect."/>
                    <pic:cNvPicPr/>
                  </pic:nvPicPr>
                  <pic:blipFill>
                    <a:blip r:embed="rId85"/>
                    <a:stretch>
                      <a:fillRect/>
                    </a:stretch>
                  </pic:blipFill>
                  <pic:spPr>
                    <a:xfrm>
                      <a:off x="0" y="0"/>
                      <a:ext cx="5319725" cy="3528865"/>
                    </a:xfrm>
                    <a:prstGeom prst="rect">
                      <a:avLst/>
                    </a:prstGeom>
                  </pic:spPr>
                </pic:pic>
              </a:graphicData>
            </a:graphic>
          </wp:inline>
        </w:drawing>
      </w:r>
    </w:p>
    <w:p w14:paraId="57CFF87E" w14:textId="77777777" w:rsidR="00526F23" w:rsidRDefault="00526F23" w:rsidP="00E9432E">
      <w:pPr>
        <w:pStyle w:val="ListParagraph"/>
        <w:numPr>
          <w:ilvl w:val="0"/>
          <w:numId w:val="31"/>
        </w:numPr>
      </w:pPr>
      <w:r>
        <w:rPr>
          <w:rFonts w:hint="eastAsia"/>
        </w:rPr>
        <w:t xml:space="preserve">Click </w:t>
      </w:r>
      <w:r w:rsidRPr="00880FE2">
        <w:rPr>
          <w:rFonts w:hint="eastAsia"/>
          <w:b/>
          <w:bCs/>
        </w:rPr>
        <w:t xml:space="preserve">Design </w:t>
      </w:r>
      <w:proofErr w:type="spellStart"/>
      <w:r w:rsidRPr="00880FE2">
        <w:rPr>
          <w:rFonts w:hint="eastAsia"/>
          <w:b/>
          <w:bCs/>
        </w:rPr>
        <w:t>Units</w:t>
      </w:r>
      <w:r>
        <w:rPr>
          <w:rFonts w:hint="eastAsia"/>
        </w:rPr>
        <w:t>.You</w:t>
      </w:r>
      <w:proofErr w:type="spellEnd"/>
      <w:r>
        <w:rPr>
          <w:rFonts w:hint="eastAsia"/>
        </w:rPr>
        <w:t xml:space="preserve"> will see all units in generated </w:t>
      </w:r>
      <w:proofErr w:type="spellStart"/>
      <w:proofErr w:type="gramStart"/>
      <w:r>
        <w:rPr>
          <w:rFonts w:hint="eastAsia"/>
        </w:rPr>
        <w:t>status.If</w:t>
      </w:r>
      <w:proofErr w:type="spellEnd"/>
      <w:proofErr w:type="gramEnd"/>
      <w:r>
        <w:rPr>
          <w:rFonts w:hint="eastAsia"/>
        </w:rPr>
        <w:t xml:space="preserve"> you want to regenerate a Unit. You could </w:t>
      </w:r>
      <w:r>
        <w:t>manually</w:t>
      </w:r>
      <w:r>
        <w:rPr>
          <w:rFonts w:hint="eastAsia"/>
        </w:rPr>
        <w:t xml:space="preserve"> add </w:t>
      </w:r>
      <w:proofErr w:type="spellStart"/>
      <w:proofErr w:type="gramStart"/>
      <w:r>
        <w:rPr>
          <w:rFonts w:hint="eastAsia"/>
        </w:rPr>
        <w:t>datasource</w:t>
      </w:r>
      <w:proofErr w:type="spellEnd"/>
      <w:proofErr w:type="gramEnd"/>
      <w:r>
        <w:rPr>
          <w:rFonts w:hint="eastAsia"/>
        </w:rPr>
        <w:t xml:space="preserve"> and Unit topics to draft a unit. Or if you want to revise a unit, just close Module designer and then open </w:t>
      </w:r>
      <w:r>
        <w:t>specific</w:t>
      </w:r>
      <w:r>
        <w:rPr>
          <w:rFonts w:hint="eastAsia"/>
        </w:rPr>
        <w:t xml:space="preserve"> Unit. Then you can revise content with extension</w:t>
      </w:r>
      <w:r>
        <w:t>’</w:t>
      </w:r>
      <w:r>
        <w:rPr>
          <w:rFonts w:hint="eastAsia"/>
        </w:rPr>
        <w:t>s Content Refine Assistant.</w:t>
      </w:r>
    </w:p>
    <w:p w14:paraId="3E75FE6B" w14:textId="77777777" w:rsidR="007B2DD1" w:rsidRPr="004F5DEC" w:rsidRDefault="007B2DD1" w:rsidP="00E9432E"/>
    <w:p w14:paraId="1A285F1D" w14:textId="5BA3F0B6" w:rsidR="00621A40" w:rsidRPr="00E456F3" w:rsidRDefault="00526F23" w:rsidP="00E9432E">
      <w:r w:rsidRPr="00526F23">
        <w:rPr>
          <w:noProof/>
        </w:rPr>
        <w:lastRenderedPageBreak/>
        <w:drawing>
          <wp:inline distT="0" distB="0" distL="0" distR="0" wp14:anchorId="3B566204" wp14:editId="41C1ED4A">
            <wp:extent cx="5943600" cy="3975735"/>
            <wp:effectExtent l="0" t="0" r="0" b="5715"/>
            <wp:docPr id="46436292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362929" name="Picture 1" descr="A screenshot of a computer&#10;&#10;AI-generated content may be incorrect."/>
                    <pic:cNvPicPr/>
                  </pic:nvPicPr>
                  <pic:blipFill>
                    <a:blip r:embed="rId86"/>
                    <a:stretch>
                      <a:fillRect/>
                    </a:stretch>
                  </pic:blipFill>
                  <pic:spPr>
                    <a:xfrm>
                      <a:off x="0" y="0"/>
                      <a:ext cx="5943600" cy="3975735"/>
                    </a:xfrm>
                    <a:prstGeom prst="rect">
                      <a:avLst/>
                    </a:prstGeom>
                  </pic:spPr>
                </pic:pic>
              </a:graphicData>
            </a:graphic>
          </wp:inline>
        </w:drawing>
      </w:r>
    </w:p>
    <w:p w14:paraId="0DCBCE5B" w14:textId="24EB4709" w:rsidR="00EF00E4" w:rsidRDefault="00EF00E4" w:rsidP="00E9432E">
      <w:pPr>
        <w:pStyle w:val="ListParagraph"/>
        <w:numPr>
          <w:ilvl w:val="0"/>
          <w:numId w:val="31"/>
        </w:numPr>
      </w:pPr>
      <w:r>
        <w:rPr>
          <w:rFonts w:hint="eastAsia"/>
        </w:rPr>
        <w:t xml:space="preserve">After all </w:t>
      </w:r>
      <w:r>
        <w:t>editing</w:t>
      </w:r>
      <w:r>
        <w:rPr>
          <w:rFonts w:hint="eastAsia"/>
        </w:rPr>
        <w:t xml:space="preserve"> is done, you can continue with the Direct Publishing process.</w:t>
      </w:r>
    </w:p>
    <w:p w14:paraId="0ADFE8C2" w14:textId="77777777" w:rsidR="000817ED" w:rsidRDefault="000817ED" w:rsidP="3DF467B7">
      <w:pPr>
        <w:pStyle w:val="Heading2"/>
        <w:rPr>
          <w:rFonts w:asciiTheme="minorHAnsi" w:hAnsiTheme="minorHAnsi"/>
        </w:rPr>
      </w:pPr>
    </w:p>
    <w:p w14:paraId="34BAEC99" w14:textId="25B0CE1D" w:rsidR="00436B6C" w:rsidRPr="001F2911" w:rsidRDefault="7FE8B02A" w:rsidP="5FA9EDE7">
      <w:pPr>
        <w:pStyle w:val="Heading2"/>
        <w:rPr>
          <w:rFonts w:asciiTheme="minorHAnsi" w:hAnsiTheme="minorHAnsi"/>
        </w:rPr>
      </w:pPr>
      <w:bookmarkStart w:id="102" w:name="_Toc838102614"/>
      <w:r w:rsidRPr="5FA9EDE7">
        <w:rPr>
          <w:rFonts w:asciiTheme="minorHAnsi" w:hAnsiTheme="minorHAnsi"/>
        </w:rPr>
        <w:t>Best Practice</w:t>
      </w:r>
      <w:bookmarkEnd w:id="102"/>
    </w:p>
    <w:p w14:paraId="02136AD9" w14:textId="77777777" w:rsidR="00436B6C" w:rsidRPr="004F5DEC" w:rsidRDefault="7FE8B02A" w:rsidP="73FFAB54">
      <w:pPr>
        <w:pStyle w:val="ListParagraph"/>
        <w:numPr>
          <w:ilvl w:val="0"/>
          <w:numId w:val="1"/>
        </w:numPr>
      </w:pPr>
      <w:r>
        <w:t xml:space="preserve">After finishing module scratching, if you are dissatisfied with design. Just don’t “Design Units”. Then the current design will be discarded. No markdown will be generated.  </w:t>
      </w:r>
    </w:p>
    <w:p w14:paraId="3DF6C253" w14:textId="77777777" w:rsidR="00436B6C" w:rsidRPr="004F5DEC" w:rsidRDefault="7FE8B02A" w:rsidP="73FFAB54">
      <w:pPr>
        <w:pStyle w:val="ListParagraph"/>
        <w:numPr>
          <w:ilvl w:val="0"/>
          <w:numId w:val="1"/>
        </w:numPr>
      </w:pPr>
      <w:r>
        <w:t>Due to unstable of AI model. If you met some unexpected situation. Just regenerating, it will eliminate most cases. Known unstable situation can be fixed by regeneration.</w:t>
      </w:r>
    </w:p>
    <w:p w14:paraId="3E89CC89" w14:textId="77777777" w:rsidR="00436B6C" w:rsidRPr="004F5DEC" w:rsidRDefault="00436B6C" w:rsidP="00436B6C">
      <w:pPr>
        <w:pStyle w:val="ListParagraph"/>
        <w:numPr>
          <w:ilvl w:val="0"/>
          <w:numId w:val="29"/>
        </w:numPr>
      </w:pPr>
      <w:r w:rsidRPr="004F5DEC">
        <w:t>Content embraced with []</w:t>
      </w:r>
    </w:p>
    <w:p w14:paraId="47788134" w14:textId="0CA61432" w:rsidR="00436B6C" w:rsidRPr="004F5DEC" w:rsidRDefault="00436B6C" w:rsidP="00436B6C">
      <w:pPr>
        <w:pStyle w:val="ListParagraph"/>
        <w:numPr>
          <w:ilvl w:val="0"/>
          <w:numId w:val="29"/>
        </w:numPr>
      </w:pPr>
      <w:r>
        <w:t>In</w:t>
      </w:r>
      <w:r w:rsidR="6DCB04FB">
        <w:t>troduction</w:t>
      </w:r>
      <w:r>
        <w:t>/Summary doesn’t cover all units</w:t>
      </w:r>
    </w:p>
    <w:p w14:paraId="75019522" w14:textId="77777777" w:rsidR="00436B6C" w:rsidRDefault="7FE8B02A" w:rsidP="73FFAB54">
      <w:pPr>
        <w:pStyle w:val="ListParagraph"/>
        <w:numPr>
          <w:ilvl w:val="0"/>
          <w:numId w:val="1"/>
        </w:numPr>
      </w:pPr>
      <w:r>
        <w:t xml:space="preserve">When </w:t>
      </w:r>
      <w:proofErr w:type="gramStart"/>
      <w:r>
        <w:t>use</w:t>
      </w:r>
      <w:proofErr w:type="gramEnd"/>
      <w:r>
        <w:t xml:space="preserve"> your own document as </w:t>
      </w:r>
      <w:proofErr w:type="gramStart"/>
      <w:r>
        <w:t>data</w:t>
      </w:r>
      <w:proofErr w:type="gramEnd"/>
      <w:r>
        <w:t xml:space="preserve"> source, please ensure the document is not set to </w:t>
      </w:r>
      <w:proofErr w:type="gramStart"/>
      <w:r>
        <w:t>high</w:t>
      </w:r>
      <w:proofErr w:type="gramEnd"/>
      <w:r>
        <w:t xml:space="preserve"> confidence level or the security setting will block service extract doc. This will work fine on “</w:t>
      </w:r>
      <w:r w:rsidRPr="73FFAB54">
        <w:rPr>
          <w:b/>
          <w:bCs/>
        </w:rPr>
        <w:t>General”</w:t>
      </w:r>
      <w:r>
        <w:t xml:space="preserve"> “</w:t>
      </w:r>
      <w:r w:rsidRPr="73FFAB54">
        <w:rPr>
          <w:b/>
          <w:bCs/>
        </w:rPr>
        <w:t>Public</w:t>
      </w:r>
      <w:r>
        <w:t>” and “</w:t>
      </w:r>
      <w:r w:rsidRPr="73FFAB54">
        <w:rPr>
          <w:b/>
          <w:bCs/>
        </w:rPr>
        <w:t>Non-Business</w:t>
      </w:r>
      <w:r>
        <w:t>” level. It would not work under “</w:t>
      </w:r>
      <w:r w:rsidRPr="73FFAB54">
        <w:rPr>
          <w:b/>
          <w:bCs/>
        </w:rPr>
        <w:t>Confidential</w:t>
      </w:r>
      <w:r>
        <w:t>” and “</w:t>
      </w:r>
      <w:r w:rsidRPr="73FFAB54">
        <w:rPr>
          <w:b/>
          <w:bCs/>
        </w:rPr>
        <w:t>Highly Confidential</w:t>
      </w:r>
      <w:r>
        <w:t xml:space="preserve">” level. For security reasons, this tool will not upload </w:t>
      </w:r>
      <w:proofErr w:type="gramStart"/>
      <w:r>
        <w:t>docx</w:t>
      </w:r>
      <w:proofErr w:type="gramEnd"/>
      <w:r>
        <w:t xml:space="preserve"> to any other storage or somewhere in cloud.</w:t>
      </w:r>
    </w:p>
    <w:p w14:paraId="5A789AEB" w14:textId="56E9DB5D" w:rsidR="00631727" w:rsidRPr="004F5DEC" w:rsidRDefault="3932637C" w:rsidP="73FFAB54">
      <w:pPr>
        <w:pStyle w:val="ListParagraph"/>
        <w:numPr>
          <w:ilvl w:val="0"/>
          <w:numId w:val="1"/>
        </w:numPr>
      </w:pPr>
      <w:r>
        <w:lastRenderedPageBreak/>
        <w:t>Sometimes when you open a module it will report link broken, but the file name</w:t>
      </w:r>
      <w:r w:rsidR="5E01CAAC">
        <w:t xml:space="preserve">s are all good. Just turn off the extension and reopen the module, the issue will </w:t>
      </w:r>
      <w:proofErr w:type="gramStart"/>
      <w:r w:rsidR="5E01CAAC">
        <w:t>gone</w:t>
      </w:r>
      <w:proofErr w:type="gramEnd"/>
      <w:r w:rsidR="5E01CAAC">
        <w:t>.</w:t>
      </w:r>
      <w:r w:rsidR="005E20A7">
        <w:br/>
      </w:r>
      <w:r>
        <w:rPr>
          <w:noProof/>
        </w:rPr>
        <w:drawing>
          <wp:inline distT="0" distB="0" distL="0" distR="0" wp14:anchorId="53C25196" wp14:editId="5886BA29">
            <wp:extent cx="5153015" cy="2757634"/>
            <wp:effectExtent l="0" t="0" r="0" b="5080"/>
            <wp:docPr id="50227817"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27817" name="Picture 5" descr="A screenshot of a computer&#10;&#10;AI-generated content may be incorrect."/>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156990" cy="2759761"/>
                    </a:xfrm>
                    <a:prstGeom prst="rect">
                      <a:avLst/>
                    </a:prstGeom>
                    <a:noFill/>
                    <a:ln>
                      <a:noFill/>
                    </a:ln>
                  </pic:spPr>
                </pic:pic>
              </a:graphicData>
            </a:graphic>
          </wp:inline>
        </w:drawing>
      </w:r>
    </w:p>
    <w:p w14:paraId="5C317996" w14:textId="76CD281F" w:rsidR="00361E80" w:rsidRDefault="48EF7377" w:rsidP="5FA9EDE7">
      <w:pPr>
        <w:pStyle w:val="Heading2"/>
        <w:rPr>
          <w:rFonts w:asciiTheme="minorHAnsi" w:hAnsiTheme="minorHAnsi"/>
        </w:rPr>
      </w:pPr>
      <w:bookmarkStart w:id="103" w:name="_Toc1115961037"/>
      <w:r w:rsidRPr="5FA9EDE7">
        <w:rPr>
          <w:rFonts w:asciiTheme="minorHAnsi" w:hAnsiTheme="minorHAnsi"/>
        </w:rPr>
        <w:t>Troubleshooting</w:t>
      </w:r>
      <w:bookmarkEnd w:id="103"/>
    </w:p>
    <w:p w14:paraId="44928C85" w14:textId="29AAACB1" w:rsidR="00AD36E7" w:rsidRPr="00AD36E7" w:rsidRDefault="00944194" w:rsidP="00AD36E7">
      <w:r>
        <w:t xml:space="preserve">Since extension </w:t>
      </w:r>
      <w:r w:rsidR="0068371A">
        <w:t>contin</w:t>
      </w:r>
      <w:r w:rsidR="002A390B">
        <w:t>uously rolling out new versions. You may</w:t>
      </w:r>
      <w:r w:rsidR="00D13112">
        <w:t xml:space="preserve"> get some common </w:t>
      </w:r>
      <w:r w:rsidR="007164CC">
        <w:t>issues</w:t>
      </w:r>
      <w:r w:rsidR="00D13112">
        <w:t xml:space="preserve"> during update. Here are the quick steps which can help </w:t>
      </w:r>
      <w:r w:rsidR="00FA6B8B">
        <w:t>tune</w:t>
      </w:r>
      <w:r w:rsidR="007164CC">
        <w:t xml:space="preserve"> on your side.</w:t>
      </w:r>
    </w:p>
    <w:p w14:paraId="45259565" w14:textId="77777777" w:rsidR="00AD36E7" w:rsidRPr="00AD36E7" w:rsidRDefault="00AD36E7" w:rsidP="00AD36E7">
      <w:pPr>
        <w:numPr>
          <w:ilvl w:val="0"/>
          <w:numId w:val="30"/>
        </w:numPr>
      </w:pPr>
      <w:r w:rsidRPr="00AD36E7">
        <w:t xml:space="preserve">Restart </w:t>
      </w:r>
      <w:proofErr w:type="spellStart"/>
      <w:r w:rsidRPr="00AD36E7">
        <w:t>VSCode</w:t>
      </w:r>
      <w:proofErr w:type="spellEnd"/>
      <w:r w:rsidRPr="00AD36E7">
        <w:br/>
        <w:t xml:space="preserve">Sometimes, a simple restart can resolve many issues. Close all </w:t>
      </w:r>
      <w:proofErr w:type="spellStart"/>
      <w:r w:rsidRPr="00AD36E7">
        <w:t>VSCode</w:t>
      </w:r>
      <w:proofErr w:type="spellEnd"/>
      <w:r w:rsidRPr="00AD36E7">
        <w:t xml:space="preserve"> windows and restart.</w:t>
      </w:r>
    </w:p>
    <w:p w14:paraId="4DE11DAE" w14:textId="77777777" w:rsidR="00AD36E7" w:rsidRPr="00AD36E7" w:rsidRDefault="00AD36E7" w:rsidP="00AD36E7">
      <w:pPr>
        <w:numPr>
          <w:ilvl w:val="0"/>
          <w:numId w:val="30"/>
        </w:numPr>
      </w:pPr>
      <w:r w:rsidRPr="00AD36E7">
        <w:t>Uninstall and Reinstall the Extension, then Restart</w:t>
      </w:r>
      <w:r w:rsidRPr="00AD36E7">
        <w:br/>
        <w:t xml:space="preserve">Open the Extensions view in </w:t>
      </w:r>
      <w:proofErr w:type="spellStart"/>
      <w:r w:rsidRPr="00AD36E7">
        <w:t>VSCode</w:t>
      </w:r>
      <w:proofErr w:type="spellEnd"/>
      <w:r w:rsidRPr="00AD36E7">
        <w:t xml:space="preserve">, find your extension, click Uninstall. Restart </w:t>
      </w:r>
      <w:proofErr w:type="spellStart"/>
      <w:r w:rsidRPr="00AD36E7">
        <w:t>VSCode</w:t>
      </w:r>
      <w:proofErr w:type="spellEnd"/>
      <w:r w:rsidRPr="00AD36E7">
        <w:t>, then reinstall the extension.</w:t>
      </w:r>
    </w:p>
    <w:p w14:paraId="503C7BD2" w14:textId="77777777" w:rsidR="00AD36E7" w:rsidRPr="00AD36E7" w:rsidRDefault="00AD36E7" w:rsidP="00AD36E7">
      <w:pPr>
        <w:numPr>
          <w:ilvl w:val="0"/>
          <w:numId w:val="30"/>
        </w:numPr>
      </w:pPr>
      <w:r w:rsidRPr="00AD36E7">
        <w:t>Manually Delete the Extension Folder</w:t>
      </w:r>
      <w:r w:rsidRPr="00AD36E7">
        <w:br/>
        <w:t>In certain cases, manually deleting the extension folder can help:</w:t>
      </w:r>
    </w:p>
    <w:p w14:paraId="3B66F870" w14:textId="77777777" w:rsidR="00AD36E7" w:rsidRPr="00AD36E7" w:rsidRDefault="00AD36E7" w:rsidP="00AD36E7">
      <w:pPr>
        <w:numPr>
          <w:ilvl w:val="1"/>
          <w:numId w:val="30"/>
        </w:numPr>
      </w:pPr>
      <w:r w:rsidRPr="00AD36E7">
        <w:t>Path: C:\Users\&lt;your-username&gt;\.vscode\extensions\pdets-prod.new-module-creation-xxxx</w:t>
      </w:r>
    </w:p>
    <w:p w14:paraId="7855AFA9" w14:textId="77777777" w:rsidR="00AD36E7" w:rsidRPr="00AD36E7" w:rsidRDefault="00AD36E7" w:rsidP="00AD36E7">
      <w:pPr>
        <w:numPr>
          <w:ilvl w:val="1"/>
          <w:numId w:val="30"/>
        </w:numPr>
      </w:pPr>
      <w:r w:rsidRPr="00AD36E7">
        <w:t xml:space="preserve">After deleting the folder, restart </w:t>
      </w:r>
      <w:proofErr w:type="spellStart"/>
      <w:r w:rsidRPr="00AD36E7">
        <w:t>VSCode</w:t>
      </w:r>
      <w:proofErr w:type="spellEnd"/>
      <w:r w:rsidRPr="00AD36E7">
        <w:t xml:space="preserve"> and reinstall the extension.</w:t>
      </w:r>
    </w:p>
    <w:p w14:paraId="0A40D178" w14:textId="77777777" w:rsidR="00AD36E7" w:rsidRPr="00AD36E7" w:rsidRDefault="00AD36E7" w:rsidP="00AD36E7">
      <w:pPr>
        <w:numPr>
          <w:ilvl w:val="0"/>
          <w:numId w:val="30"/>
        </w:numPr>
      </w:pPr>
      <w:r w:rsidRPr="00AD36E7">
        <w:t xml:space="preserve">Force Close </w:t>
      </w:r>
      <w:proofErr w:type="spellStart"/>
      <w:r w:rsidRPr="00AD36E7">
        <w:t>VSCode</w:t>
      </w:r>
      <w:proofErr w:type="spellEnd"/>
      <w:r w:rsidRPr="00AD36E7">
        <w:t xml:space="preserve"> and Restart</w:t>
      </w:r>
      <w:r w:rsidRPr="00AD36E7">
        <w:br/>
        <w:t xml:space="preserve">Run the following command in Command Prompt (CMD) to force close </w:t>
      </w:r>
      <w:proofErr w:type="spellStart"/>
      <w:r w:rsidRPr="00AD36E7">
        <w:t>VSCode</w:t>
      </w:r>
      <w:proofErr w:type="spellEnd"/>
      <w:r w:rsidRPr="00AD36E7">
        <w:t>, then restart and reinstall the extension:</w:t>
      </w:r>
      <w:r w:rsidRPr="00AD36E7">
        <w:br/>
      </w:r>
      <w:proofErr w:type="spellStart"/>
      <w:r w:rsidRPr="00AD36E7">
        <w:rPr>
          <w:i/>
          <w:iCs/>
        </w:rPr>
        <w:t>taskkill</w:t>
      </w:r>
      <w:proofErr w:type="spellEnd"/>
      <w:r w:rsidRPr="00AD36E7">
        <w:rPr>
          <w:i/>
          <w:iCs/>
        </w:rPr>
        <w:t xml:space="preserve"> /IM Code.exe /F</w:t>
      </w:r>
    </w:p>
    <w:p w14:paraId="73B0B1CC" w14:textId="77777777" w:rsidR="00AD36E7" w:rsidRPr="00AD36E7" w:rsidRDefault="00AD36E7" w:rsidP="00AD36E7">
      <w:pPr>
        <w:numPr>
          <w:ilvl w:val="0"/>
          <w:numId w:val="30"/>
        </w:numPr>
      </w:pPr>
      <w:r w:rsidRPr="00AD36E7">
        <w:t>Downgrade the Extension Version</w:t>
      </w:r>
    </w:p>
    <w:p w14:paraId="5CA1CAB4" w14:textId="77777777" w:rsidR="00AD36E7" w:rsidRPr="00AD36E7" w:rsidRDefault="00AD36E7" w:rsidP="00AD36E7">
      <w:r w:rsidRPr="00AD36E7">
        <w:lastRenderedPageBreak/>
        <w:t>If the latest version has issues, try downgrading to an earlier stable version. You can find older versions in the extension marketplace.</w:t>
      </w:r>
    </w:p>
    <w:p w14:paraId="45EA554D" w14:textId="77777777" w:rsidR="00AD36E7" w:rsidRPr="00AD36E7" w:rsidRDefault="00AD36E7" w:rsidP="00AD36E7">
      <w:pPr>
        <w:numPr>
          <w:ilvl w:val="0"/>
          <w:numId w:val="30"/>
        </w:numPr>
      </w:pPr>
      <w:r w:rsidRPr="00AD36E7">
        <w:t>Disable Other Extensions</w:t>
      </w:r>
    </w:p>
    <w:p w14:paraId="49D732C1" w14:textId="77777777" w:rsidR="00AD36E7" w:rsidRPr="00AD36E7" w:rsidRDefault="00AD36E7" w:rsidP="00AD36E7">
      <w:r w:rsidRPr="00AD36E7">
        <w:t>Sometimes, other extensions might conflict with this one. Try disabling other extensions, then repeat the above steps.</w:t>
      </w:r>
    </w:p>
    <w:p w14:paraId="5FC2F066" w14:textId="77777777" w:rsidR="00AD36E7" w:rsidRPr="00AD36E7" w:rsidRDefault="00AD36E7" w:rsidP="00AD36E7">
      <w:r w:rsidRPr="00AD36E7">
        <w:rPr>
          <w:b/>
          <w:bCs/>
        </w:rPr>
        <w:t>Getting Further Help</w:t>
      </w:r>
    </w:p>
    <w:p w14:paraId="548D7489" w14:textId="77777777" w:rsidR="00AD36E7" w:rsidRPr="00AD36E7" w:rsidRDefault="00AD36E7" w:rsidP="00AD36E7">
      <w:r w:rsidRPr="00AD36E7">
        <w:t xml:space="preserve">If the issue persists after following the steps above, you can get further help by sending email to </w:t>
      </w:r>
      <w:hyperlink r:id="rId88" w:history="1">
        <w:r w:rsidRPr="00AD36E7">
          <w:rPr>
            <w:rStyle w:val="Hyperlink"/>
          </w:rPr>
          <w:t>pdets@microsoft.com</w:t>
        </w:r>
      </w:hyperlink>
      <w:r w:rsidRPr="00AD36E7">
        <w:t xml:space="preserve"> .</w:t>
      </w:r>
    </w:p>
    <w:p w14:paraId="21690505" w14:textId="77777777" w:rsidR="00AD36E7" w:rsidRPr="00A00954" w:rsidRDefault="00AD36E7" w:rsidP="00A00954"/>
    <w:sectPr w:rsidR="00AD36E7" w:rsidRPr="00A00954">
      <w:headerReference w:type="default" r:id="rId89"/>
      <w:footerReference w:type="even" r:id="rId90"/>
      <w:footerReference w:type="default" r:id="rId91"/>
      <w:footerReference w:type="first" r:id="rId9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7919DE2" w14:textId="77777777" w:rsidR="004A0477" w:rsidRDefault="004A0477" w:rsidP="00596FD8">
      <w:pPr>
        <w:spacing w:after="0" w:line="240" w:lineRule="auto"/>
      </w:pPr>
      <w:r>
        <w:separator/>
      </w:r>
    </w:p>
  </w:endnote>
  <w:endnote w:type="continuationSeparator" w:id="0">
    <w:p w14:paraId="1C7752EB" w14:textId="77777777" w:rsidR="004A0477" w:rsidRDefault="004A0477" w:rsidP="00596FD8">
      <w:pPr>
        <w:spacing w:after="0" w:line="240" w:lineRule="auto"/>
      </w:pPr>
      <w:r>
        <w:continuationSeparator/>
      </w:r>
    </w:p>
  </w:endnote>
  <w:endnote w:type="continuationNotice" w:id="1">
    <w:p w14:paraId="3B33D058" w14:textId="77777777" w:rsidR="004A0477" w:rsidRDefault="004A047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015463E" w14:textId="1C9F36EE" w:rsidR="00596FD8" w:rsidRDefault="00596FD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D2FF0D0" w14:textId="4C52B965" w:rsidR="00596FD8" w:rsidRDefault="00596FD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68C129" w14:textId="5C51E1DD" w:rsidR="00596FD8" w:rsidRDefault="00596FD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6B1CB87" w14:textId="77777777" w:rsidR="004A0477" w:rsidRDefault="004A0477" w:rsidP="00596FD8">
      <w:pPr>
        <w:spacing w:after="0" w:line="240" w:lineRule="auto"/>
      </w:pPr>
      <w:r>
        <w:separator/>
      </w:r>
    </w:p>
  </w:footnote>
  <w:footnote w:type="continuationSeparator" w:id="0">
    <w:p w14:paraId="53A8F010" w14:textId="77777777" w:rsidR="004A0477" w:rsidRDefault="004A0477" w:rsidP="00596FD8">
      <w:pPr>
        <w:spacing w:after="0" w:line="240" w:lineRule="auto"/>
      </w:pPr>
      <w:r>
        <w:continuationSeparator/>
      </w:r>
    </w:p>
  </w:footnote>
  <w:footnote w:type="continuationNotice" w:id="1">
    <w:p w14:paraId="2F310510" w14:textId="77777777" w:rsidR="004A0477" w:rsidRDefault="004A0477">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Change w:id="104" w:author="Binjie Li (Shanghai Wicresoft Co,.Ltd.)" w:date="2025-04-08T08:27:00Z">
        <w:tblPr>
          <w:tblStyle w:val="TableGrid"/>
          <w:tblW w:w="0" w:type="nil"/>
          <w:tblLayout w:type="fixed"/>
          <w:tblLook w:val="06A0" w:firstRow="1" w:lastRow="0" w:firstColumn="1" w:lastColumn="0" w:noHBand="1" w:noVBand="1"/>
        </w:tblPr>
      </w:tblPrChange>
    </w:tblPr>
    <w:tblGrid>
      <w:gridCol w:w="3120"/>
      <w:gridCol w:w="3120"/>
      <w:gridCol w:w="3120"/>
      <w:tblGridChange w:id="105">
        <w:tblGrid>
          <w:gridCol w:w="5"/>
          <w:gridCol w:w="3115"/>
          <w:gridCol w:w="5"/>
          <w:gridCol w:w="3115"/>
          <w:gridCol w:w="5"/>
          <w:gridCol w:w="3115"/>
          <w:gridCol w:w="5"/>
        </w:tblGrid>
      </w:tblGridChange>
    </w:tblGrid>
    <w:tr w:rsidR="2FC817E1" w14:paraId="7343D775" w14:textId="77777777" w:rsidTr="2FC817E1">
      <w:trPr>
        <w:trHeight w:val="300"/>
        <w:trPrChange w:id="106" w:author="Binjie Li (Shanghai Wicresoft Co,.Ltd.)" w:date="2025-04-08T08:27:00Z">
          <w:trPr>
            <w:gridBefore w:val="1"/>
            <w:trHeight w:val="300"/>
          </w:trPr>
        </w:trPrChange>
      </w:trPr>
      <w:tc>
        <w:tcPr>
          <w:tcW w:w="3120" w:type="dxa"/>
          <w:tcPrChange w:id="107" w:author="Binjie Li (Shanghai Wicresoft Co,.Ltd.)" w:date="2025-04-08T08:27:00Z">
            <w:tcPr>
              <w:tcW w:w="3120" w:type="dxa"/>
              <w:gridSpan w:val="2"/>
            </w:tcPr>
          </w:tcPrChange>
        </w:tcPr>
        <w:p w14:paraId="0AFE4D44" w14:textId="3179ED92" w:rsidR="2FC817E1" w:rsidRDefault="2FC817E1">
          <w:pPr>
            <w:pStyle w:val="Header"/>
            <w:ind w:left="-115"/>
            <w:pPrChange w:id="108" w:author="Binjie Li (Shanghai Wicresoft Co,.Ltd.)" w:date="2025-04-08T08:27:00Z">
              <w:pPr/>
            </w:pPrChange>
          </w:pPr>
        </w:p>
      </w:tc>
      <w:tc>
        <w:tcPr>
          <w:tcW w:w="3120" w:type="dxa"/>
          <w:tcPrChange w:id="109" w:author="Binjie Li (Shanghai Wicresoft Co,.Ltd.)" w:date="2025-04-08T08:27:00Z">
            <w:tcPr>
              <w:tcW w:w="3120" w:type="dxa"/>
              <w:gridSpan w:val="2"/>
            </w:tcPr>
          </w:tcPrChange>
        </w:tcPr>
        <w:p w14:paraId="18DC6FFE" w14:textId="0A01683D" w:rsidR="2FC817E1" w:rsidRDefault="2FC817E1">
          <w:pPr>
            <w:pStyle w:val="Header"/>
            <w:jc w:val="center"/>
            <w:pPrChange w:id="110" w:author="Binjie Li (Shanghai Wicresoft Co,.Ltd.)" w:date="2025-04-08T08:27:00Z">
              <w:pPr/>
            </w:pPrChange>
          </w:pPr>
        </w:p>
      </w:tc>
      <w:tc>
        <w:tcPr>
          <w:tcW w:w="3120" w:type="dxa"/>
          <w:tcPrChange w:id="111" w:author="Binjie Li (Shanghai Wicresoft Co,.Ltd.)" w:date="2025-04-08T08:27:00Z">
            <w:tcPr>
              <w:tcW w:w="3120" w:type="dxa"/>
              <w:gridSpan w:val="2"/>
            </w:tcPr>
          </w:tcPrChange>
        </w:tcPr>
        <w:p w14:paraId="3AC83C83" w14:textId="183270A7" w:rsidR="2FC817E1" w:rsidRDefault="2FC817E1">
          <w:pPr>
            <w:pStyle w:val="Header"/>
            <w:ind w:right="-115"/>
            <w:jc w:val="right"/>
            <w:pPrChange w:id="112" w:author="Binjie Li (Shanghai Wicresoft Co,.Ltd.)" w:date="2025-04-08T08:27:00Z">
              <w:pPr/>
            </w:pPrChange>
          </w:pPr>
        </w:p>
      </w:tc>
    </w:tr>
  </w:tbl>
  <w:p w14:paraId="30CBBA64" w14:textId="43657DD6" w:rsidR="2FC817E1" w:rsidRDefault="2FC817E1">
    <w:pPr>
      <w:pStyle w:val="Header"/>
      <w:pPrChange w:id="113" w:author="Binjie Li (Shanghai Wicresoft Co,.Ltd.)" w:date="2025-04-08T08:27:00Z">
        <w:pPr/>
      </w:pPrChang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A8836ED"/>
    <w:multiLevelType w:val="hybridMultilevel"/>
    <w:tmpl w:val="4D6C841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13014DBB"/>
    <w:multiLevelType w:val="hybridMultilevel"/>
    <w:tmpl w:val="710EB6BC"/>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36B3387"/>
    <w:multiLevelType w:val="hybridMultilevel"/>
    <w:tmpl w:val="0FE8874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148D2C12"/>
    <w:multiLevelType w:val="multilevel"/>
    <w:tmpl w:val="BAAA8DD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 w15:restartNumberingAfterBreak="0">
    <w:nsid w:val="1E333B63"/>
    <w:multiLevelType w:val="hybridMultilevel"/>
    <w:tmpl w:val="1A301AF8"/>
    <w:lvl w:ilvl="0" w:tplc="04090001">
      <w:start w:val="1"/>
      <w:numFmt w:val="bullet"/>
      <w:lvlText w:val=""/>
      <w:lvlJc w:val="left"/>
      <w:pPr>
        <w:ind w:left="1493" w:hanging="360"/>
      </w:pPr>
      <w:rPr>
        <w:rFonts w:ascii="Symbol" w:hAnsi="Symbol" w:hint="default"/>
      </w:rPr>
    </w:lvl>
    <w:lvl w:ilvl="1" w:tplc="04090003" w:tentative="1">
      <w:start w:val="1"/>
      <w:numFmt w:val="bullet"/>
      <w:lvlText w:val="o"/>
      <w:lvlJc w:val="left"/>
      <w:pPr>
        <w:ind w:left="2213" w:hanging="360"/>
      </w:pPr>
      <w:rPr>
        <w:rFonts w:ascii="Courier New" w:hAnsi="Courier New" w:cs="Courier New" w:hint="default"/>
      </w:rPr>
    </w:lvl>
    <w:lvl w:ilvl="2" w:tplc="04090005" w:tentative="1">
      <w:start w:val="1"/>
      <w:numFmt w:val="bullet"/>
      <w:lvlText w:val=""/>
      <w:lvlJc w:val="left"/>
      <w:pPr>
        <w:ind w:left="2933" w:hanging="360"/>
      </w:pPr>
      <w:rPr>
        <w:rFonts w:ascii="Wingdings" w:hAnsi="Wingdings" w:hint="default"/>
      </w:rPr>
    </w:lvl>
    <w:lvl w:ilvl="3" w:tplc="04090001" w:tentative="1">
      <w:start w:val="1"/>
      <w:numFmt w:val="bullet"/>
      <w:lvlText w:val=""/>
      <w:lvlJc w:val="left"/>
      <w:pPr>
        <w:ind w:left="3653" w:hanging="360"/>
      </w:pPr>
      <w:rPr>
        <w:rFonts w:ascii="Symbol" w:hAnsi="Symbol" w:hint="default"/>
      </w:rPr>
    </w:lvl>
    <w:lvl w:ilvl="4" w:tplc="04090003" w:tentative="1">
      <w:start w:val="1"/>
      <w:numFmt w:val="bullet"/>
      <w:lvlText w:val="o"/>
      <w:lvlJc w:val="left"/>
      <w:pPr>
        <w:ind w:left="4373" w:hanging="360"/>
      </w:pPr>
      <w:rPr>
        <w:rFonts w:ascii="Courier New" w:hAnsi="Courier New" w:cs="Courier New" w:hint="default"/>
      </w:rPr>
    </w:lvl>
    <w:lvl w:ilvl="5" w:tplc="04090005" w:tentative="1">
      <w:start w:val="1"/>
      <w:numFmt w:val="bullet"/>
      <w:lvlText w:val=""/>
      <w:lvlJc w:val="left"/>
      <w:pPr>
        <w:ind w:left="5093" w:hanging="360"/>
      </w:pPr>
      <w:rPr>
        <w:rFonts w:ascii="Wingdings" w:hAnsi="Wingdings" w:hint="default"/>
      </w:rPr>
    </w:lvl>
    <w:lvl w:ilvl="6" w:tplc="04090001" w:tentative="1">
      <w:start w:val="1"/>
      <w:numFmt w:val="bullet"/>
      <w:lvlText w:val=""/>
      <w:lvlJc w:val="left"/>
      <w:pPr>
        <w:ind w:left="5813" w:hanging="360"/>
      </w:pPr>
      <w:rPr>
        <w:rFonts w:ascii="Symbol" w:hAnsi="Symbol" w:hint="default"/>
      </w:rPr>
    </w:lvl>
    <w:lvl w:ilvl="7" w:tplc="04090003" w:tentative="1">
      <w:start w:val="1"/>
      <w:numFmt w:val="bullet"/>
      <w:lvlText w:val="o"/>
      <w:lvlJc w:val="left"/>
      <w:pPr>
        <w:ind w:left="6533" w:hanging="360"/>
      </w:pPr>
      <w:rPr>
        <w:rFonts w:ascii="Courier New" w:hAnsi="Courier New" w:cs="Courier New" w:hint="default"/>
      </w:rPr>
    </w:lvl>
    <w:lvl w:ilvl="8" w:tplc="04090005" w:tentative="1">
      <w:start w:val="1"/>
      <w:numFmt w:val="bullet"/>
      <w:lvlText w:val=""/>
      <w:lvlJc w:val="left"/>
      <w:pPr>
        <w:ind w:left="7253" w:hanging="360"/>
      </w:pPr>
      <w:rPr>
        <w:rFonts w:ascii="Wingdings" w:hAnsi="Wingdings" w:hint="default"/>
      </w:rPr>
    </w:lvl>
  </w:abstractNum>
  <w:abstractNum w:abstractNumId="5" w15:restartNumberingAfterBreak="0">
    <w:nsid w:val="1FD5564F"/>
    <w:multiLevelType w:val="multilevel"/>
    <w:tmpl w:val="DB1422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20C5595"/>
    <w:multiLevelType w:val="hybridMultilevel"/>
    <w:tmpl w:val="26E8FA6A"/>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22DF7793"/>
    <w:multiLevelType w:val="hybridMultilevel"/>
    <w:tmpl w:val="8D02E9BA"/>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244D66BF"/>
    <w:multiLevelType w:val="hybridMultilevel"/>
    <w:tmpl w:val="076896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6204781"/>
    <w:multiLevelType w:val="hybridMultilevel"/>
    <w:tmpl w:val="7FFECC0E"/>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29CF11D2"/>
    <w:multiLevelType w:val="hybridMultilevel"/>
    <w:tmpl w:val="A04898D4"/>
    <w:lvl w:ilvl="0" w:tplc="04090001">
      <w:start w:val="1"/>
      <w:numFmt w:val="bullet"/>
      <w:lvlText w:val=""/>
      <w:lvlJc w:val="left"/>
      <w:pPr>
        <w:ind w:left="1080" w:hanging="360"/>
      </w:pPr>
      <w:rPr>
        <w:rFonts w:ascii="Symbol" w:hAnsi="Symbol" w:hint="default"/>
      </w:r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1" w15:restartNumberingAfterBreak="0">
    <w:nsid w:val="2B911452"/>
    <w:multiLevelType w:val="hybridMultilevel"/>
    <w:tmpl w:val="7FFECC0E"/>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2CDD5AF5"/>
    <w:multiLevelType w:val="multilevel"/>
    <w:tmpl w:val="54908E3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3" w15:restartNumberingAfterBreak="0">
    <w:nsid w:val="2EAC2804"/>
    <w:multiLevelType w:val="hybridMultilevel"/>
    <w:tmpl w:val="BBBE2316"/>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2EF05C6C"/>
    <w:multiLevelType w:val="hybridMultilevel"/>
    <w:tmpl w:val="0F0A5278"/>
    <w:lvl w:ilvl="0" w:tplc="FFFFFFFF">
      <w:start w:val="1"/>
      <w:numFmt w:val="bullet"/>
      <w:lvlText w:val=""/>
      <w:lvlJc w:val="left"/>
      <w:pPr>
        <w:ind w:left="1080" w:hanging="360"/>
      </w:pPr>
      <w:rPr>
        <w:rFonts w:ascii="Symbol" w:hAnsi="Symbol" w:hint="default"/>
      </w:rPr>
    </w:lvl>
    <w:lvl w:ilvl="1" w:tplc="04090001">
      <w:start w:val="1"/>
      <w:numFmt w:val="bullet"/>
      <w:lvlText w:val=""/>
      <w:lvlJc w:val="left"/>
      <w:pPr>
        <w:ind w:left="1800" w:hanging="360"/>
      </w:pPr>
      <w:rPr>
        <w:rFonts w:ascii="Symbol" w:hAnsi="Symbol" w:hint="default"/>
      </w:r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5" w15:restartNumberingAfterBreak="0">
    <w:nsid w:val="31B36B77"/>
    <w:multiLevelType w:val="hybridMultilevel"/>
    <w:tmpl w:val="8D02E9BA"/>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320C2BDE"/>
    <w:multiLevelType w:val="hybridMultilevel"/>
    <w:tmpl w:val="0FE8874A"/>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330B7CDA"/>
    <w:multiLevelType w:val="hybridMultilevel"/>
    <w:tmpl w:val="8D02E9BA"/>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35CD8A3F"/>
    <w:multiLevelType w:val="hybridMultilevel"/>
    <w:tmpl w:val="FFFFFFFF"/>
    <w:lvl w:ilvl="0" w:tplc="9C4EC496">
      <w:start w:val="1"/>
      <w:numFmt w:val="decimal"/>
      <w:lvlText w:val="%1."/>
      <w:lvlJc w:val="left"/>
      <w:pPr>
        <w:ind w:left="720" w:hanging="360"/>
      </w:pPr>
    </w:lvl>
    <w:lvl w:ilvl="1" w:tplc="34B8C1C4">
      <w:start w:val="1"/>
      <w:numFmt w:val="lowerLetter"/>
      <w:lvlText w:val="%2."/>
      <w:lvlJc w:val="left"/>
      <w:pPr>
        <w:ind w:left="1440" w:hanging="360"/>
      </w:pPr>
    </w:lvl>
    <w:lvl w:ilvl="2" w:tplc="05A84DDA">
      <w:start w:val="1"/>
      <w:numFmt w:val="lowerRoman"/>
      <w:lvlText w:val="%3."/>
      <w:lvlJc w:val="right"/>
      <w:pPr>
        <w:ind w:left="2160" w:hanging="180"/>
      </w:pPr>
    </w:lvl>
    <w:lvl w:ilvl="3" w:tplc="1E98F490">
      <w:start w:val="1"/>
      <w:numFmt w:val="decimal"/>
      <w:lvlText w:val="%4."/>
      <w:lvlJc w:val="left"/>
      <w:pPr>
        <w:ind w:left="2880" w:hanging="360"/>
      </w:pPr>
    </w:lvl>
    <w:lvl w:ilvl="4" w:tplc="013A6D7C">
      <w:start w:val="1"/>
      <w:numFmt w:val="lowerLetter"/>
      <w:lvlText w:val="%5."/>
      <w:lvlJc w:val="left"/>
      <w:pPr>
        <w:ind w:left="3600" w:hanging="360"/>
      </w:pPr>
    </w:lvl>
    <w:lvl w:ilvl="5" w:tplc="A99414A4">
      <w:start w:val="1"/>
      <w:numFmt w:val="lowerRoman"/>
      <w:lvlText w:val="%6."/>
      <w:lvlJc w:val="right"/>
      <w:pPr>
        <w:ind w:left="4320" w:hanging="180"/>
      </w:pPr>
    </w:lvl>
    <w:lvl w:ilvl="6" w:tplc="4022C22C">
      <w:start w:val="1"/>
      <w:numFmt w:val="decimal"/>
      <w:lvlText w:val="%7."/>
      <w:lvlJc w:val="left"/>
      <w:pPr>
        <w:ind w:left="5040" w:hanging="360"/>
      </w:pPr>
    </w:lvl>
    <w:lvl w:ilvl="7" w:tplc="CC2897CE">
      <w:start w:val="1"/>
      <w:numFmt w:val="lowerLetter"/>
      <w:lvlText w:val="%8."/>
      <w:lvlJc w:val="left"/>
      <w:pPr>
        <w:ind w:left="5760" w:hanging="360"/>
      </w:pPr>
    </w:lvl>
    <w:lvl w:ilvl="8" w:tplc="67AE126E">
      <w:start w:val="1"/>
      <w:numFmt w:val="lowerRoman"/>
      <w:lvlText w:val="%9."/>
      <w:lvlJc w:val="right"/>
      <w:pPr>
        <w:ind w:left="6480" w:hanging="180"/>
      </w:pPr>
    </w:lvl>
  </w:abstractNum>
  <w:abstractNum w:abstractNumId="19" w15:restartNumberingAfterBreak="0">
    <w:nsid w:val="3C46107C"/>
    <w:multiLevelType w:val="multilevel"/>
    <w:tmpl w:val="3C8666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EF8607F"/>
    <w:multiLevelType w:val="multilevel"/>
    <w:tmpl w:val="54468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05D747F"/>
    <w:multiLevelType w:val="hybridMultilevel"/>
    <w:tmpl w:val="0FE8874A"/>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444250F3"/>
    <w:multiLevelType w:val="hybridMultilevel"/>
    <w:tmpl w:val="9CFE2B4E"/>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56AF4E91"/>
    <w:multiLevelType w:val="hybridMultilevel"/>
    <w:tmpl w:val="26E8FA6A"/>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56DB643E"/>
    <w:multiLevelType w:val="hybridMultilevel"/>
    <w:tmpl w:val="9558E24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6B4F06D5"/>
    <w:multiLevelType w:val="multilevel"/>
    <w:tmpl w:val="B00C4C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E186680"/>
    <w:multiLevelType w:val="hybridMultilevel"/>
    <w:tmpl w:val="7FFECC0E"/>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732A75C5"/>
    <w:multiLevelType w:val="hybridMultilevel"/>
    <w:tmpl w:val="9558E2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5CD1801"/>
    <w:multiLevelType w:val="hybridMultilevel"/>
    <w:tmpl w:val="076896C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75DB2B50"/>
    <w:multiLevelType w:val="hybridMultilevel"/>
    <w:tmpl w:val="7FFECC0E"/>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7BEA1368"/>
    <w:multiLevelType w:val="hybridMultilevel"/>
    <w:tmpl w:val="47F87E5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7FF05E40"/>
    <w:multiLevelType w:val="hybridMultilevel"/>
    <w:tmpl w:val="0FE8874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45266294">
    <w:abstractNumId w:val="18"/>
  </w:num>
  <w:num w:numId="2" w16cid:durableId="734205035">
    <w:abstractNumId w:val="27"/>
  </w:num>
  <w:num w:numId="3" w16cid:durableId="348873822">
    <w:abstractNumId w:val="31"/>
  </w:num>
  <w:num w:numId="4" w16cid:durableId="1786849687">
    <w:abstractNumId w:val="24"/>
  </w:num>
  <w:num w:numId="5" w16cid:durableId="2115053575">
    <w:abstractNumId w:val="2"/>
  </w:num>
  <w:num w:numId="6" w16cid:durableId="1528563832">
    <w:abstractNumId w:val="1"/>
  </w:num>
  <w:num w:numId="7" w16cid:durableId="1949466443">
    <w:abstractNumId w:val="21"/>
  </w:num>
  <w:num w:numId="8" w16cid:durableId="672604799">
    <w:abstractNumId w:val="19"/>
  </w:num>
  <w:num w:numId="9" w16cid:durableId="1772967950">
    <w:abstractNumId w:val="10"/>
  </w:num>
  <w:num w:numId="10" w16cid:durableId="2120637845">
    <w:abstractNumId w:val="25"/>
  </w:num>
  <w:num w:numId="11" w16cid:durableId="1905867542">
    <w:abstractNumId w:val="14"/>
  </w:num>
  <w:num w:numId="12" w16cid:durableId="234323378">
    <w:abstractNumId w:val="30"/>
  </w:num>
  <w:num w:numId="13" w16cid:durableId="937829126">
    <w:abstractNumId w:val="22"/>
  </w:num>
  <w:num w:numId="14" w16cid:durableId="403992878">
    <w:abstractNumId w:val="16"/>
  </w:num>
  <w:num w:numId="15" w16cid:durableId="2051832717">
    <w:abstractNumId w:val="20"/>
  </w:num>
  <w:num w:numId="16" w16cid:durableId="1924103960">
    <w:abstractNumId w:val="3"/>
  </w:num>
  <w:num w:numId="17" w16cid:durableId="1370839457">
    <w:abstractNumId w:val="11"/>
  </w:num>
  <w:num w:numId="18" w16cid:durableId="1599216664">
    <w:abstractNumId w:val="5"/>
  </w:num>
  <w:num w:numId="19" w16cid:durableId="1590967723">
    <w:abstractNumId w:val="9"/>
  </w:num>
  <w:num w:numId="20" w16cid:durableId="1162623970">
    <w:abstractNumId w:val="29"/>
  </w:num>
  <w:num w:numId="21" w16cid:durableId="126823020">
    <w:abstractNumId w:val="17"/>
  </w:num>
  <w:num w:numId="22" w16cid:durableId="2065054480">
    <w:abstractNumId w:val="26"/>
  </w:num>
  <w:num w:numId="23" w16cid:durableId="1646348609">
    <w:abstractNumId w:val="23"/>
  </w:num>
  <w:num w:numId="24" w16cid:durableId="86930626">
    <w:abstractNumId w:val="6"/>
  </w:num>
  <w:num w:numId="25" w16cid:durableId="1528714376">
    <w:abstractNumId w:val="13"/>
  </w:num>
  <w:num w:numId="26" w16cid:durableId="349911400">
    <w:abstractNumId w:val="7"/>
  </w:num>
  <w:num w:numId="27" w16cid:durableId="1888448784">
    <w:abstractNumId w:val="15"/>
  </w:num>
  <w:num w:numId="28" w16cid:durableId="1447964457">
    <w:abstractNumId w:val="8"/>
  </w:num>
  <w:num w:numId="29" w16cid:durableId="1462192326">
    <w:abstractNumId w:val="4"/>
  </w:num>
  <w:num w:numId="30" w16cid:durableId="978416631">
    <w:abstractNumId w:val="12"/>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1828742882">
    <w:abstractNumId w:val="0"/>
  </w:num>
  <w:num w:numId="32" w16cid:durableId="380905854">
    <w:abstractNumId w:val="2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Qijie Xue (Wicresoft)">
    <w15:presenceInfo w15:providerId="AD" w15:userId="S::v-qixue@microsoft.com::d79020c0-3f04-45de-9fbc-f9a92417f6e2"/>
  </w15:person>
  <w15:person w15:author="Rudolf Zhang (Wicresoft)">
    <w15:presenceInfo w15:providerId="AD" w15:userId="S::v-rudzha@microsoft.com::a47603bf-3773-466c-b04b-a4171359443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trackRevisions/>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C3FC3"/>
    <w:rsid w:val="00000296"/>
    <w:rsid w:val="000068BB"/>
    <w:rsid w:val="0001444A"/>
    <w:rsid w:val="00021DE7"/>
    <w:rsid w:val="00024DBA"/>
    <w:rsid w:val="00025A33"/>
    <w:rsid w:val="0003285F"/>
    <w:rsid w:val="000364B0"/>
    <w:rsid w:val="00043F68"/>
    <w:rsid w:val="000548F2"/>
    <w:rsid w:val="000600C3"/>
    <w:rsid w:val="00061885"/>
    <w:rsid w:val="00061DC3"/>
    <w:rsid w:val="000672ED"/>
    <w:rsid w:val="00076B97"/>
    <w:rsid w:val="0007768A"/>
    <w:rsid w:val="00077D65"/>
    <w:rsid w:val="00080CF8"/>
    <w:rsid w:val="000817ED"/>
    <w:rsid w:val="0008584E"/>
    <w:rsid w:val="000903B9"/>
    <w:rsid w:val="00091CF3"/>
    <w:rsid w:val="000A7A0D"/>
    <w:rsid w:val="000B0E18"/>
    <w:rsid w:val="000B3A2D"/>
    <w:rsid w:val="000B4938"/>
    <w:rsid w:val="000C4CB6"/>
    <w:rsid w:val="000D782C"/>
    <w:rsid w:val="000D796B"/>
    <w:rsid w:val="000E0BB2"/>
    <w:rsid w:val="000E2855"/>
    <w:rsid w:val="000F1CC4"/>
    <w:rsid w:val="000F4674"/>
    <w:rsid w:val="0010172C"/>
    <w:rsid w:val="00106A21"/>
    <w:rsid w:val="00112C16"/>
    <w:rsid w:val="00113B03"/>
    <w:rsid w:val="00116D2D"/>
    <w:rsid w:val="00123ABA"/>
    <w:rsid w:val="00125D0B"/>
    <w:rsid w:val="00125ED1"/>
    <w:rsid w:val="00145F54"/>
    <w:rsid w:val="00153A01"/>
    <w:rsid w:val="001556A5"/>
    <w:rsid w:val="00156A14"/>
    <w:rsid w:val="0016320C"/>
    <w:rsid w:val="00163DF9"/>
    <w:rsid w:val="001655D7"/>
    <w:rsid w:val="00166BAF"/>
    <w:rsid w:val="00170B23"/>
    <w:rsid w:val="00175516"/>
    <w:rsid w:val="00175B07"/>
    <w:rsid w:val="001A5C79"/>
    <w:rsid w:val="001A7699"/>
    <w:rsid w:val="001B1C2D"/>
    <w:rsid w:val="001B2CDA"/>
    <w:rsid w:val="001B4AE5"/>
    <w:rsid w:val="001D6203"/>
    <w:rsid w:val="001D631C"/>
    <w:rsid w:val="001E60A6"/>
    <w:rsid w:val="001E6E92"/>
    <w:rsid w:val="001F521E"/>
    <w:rsid w:val="001F595B"/>
    <w:rsid w:val="001F64BE"/>
    <w:rsid w:val="001F66A5"/>
    <w:rsid w:val="001F7796"/>
    <w:rsid w:val="00201309"/>
    <w:rsid w:val="0021091F"/>
    <w:rsid w:val="00210A21"/>
    <w:rsid w:val="00216245"/>
    <w:rsid w:val="00216A6A"/>
    <w:rsid w:val="002232A7"/>
    <w:rsid w:val="00224AF9"/>
    <w:rsid w:val="002377ED"/>
    <w:rsid w:val="002547DC"/>
    <w:rsid w:val="0025650B"/>
    <w:rsid w:val="00264773"/>
    <w:rsid w:val="00267ACC"/>
    <w:rsid w:val="002731FE"/>
    <w:rsid w:val="00277F60"/>
    <w:rsid w:val="00280F98"/>
    <w:rsid w:val="0028212A"/>
    <w:rsid w:val="00285FD7"/>
    <w:rsid w:val="002872E2"/>
    <w:rsid w:val="002914B4"/>
    <w:rsid w:val="00296765"/>
    <w:rsid w:val="002A2523"/>
    <w:rsid w:val="002A34A4"/>
    <w:rsid w:val="002A390B"/>
    <w:rsid w:val="002A5215"/>
    <w:rsid w:val="002A5ED5"/>
    <w:rsid w:val="002B4902"/>
    <w:rsid w:val="002C0F52"/>
    <w:rsid w:val="002E678F"/>
    <w:rsid w:val="002F13B7"/>
    <w:rsid w:val="002F29C6"/>
    <w:rsid w:val="00300595"/>
    <w:rsid w:val="00305062"/>
    <w:rsid w:val="00306733"/>
    <w:rsid w:val="00323A9C"/>
    <w:rsid w:val="003264C9"/>
    <w:rsid w:val="003321AF"/>
    <w:rsid w:val="00332242"/>
    <w:rsid w:val="0034499E"/>
    <w:rsid w:val="00347470"/>
    <w:rsid w:val="00361E80"/>
    <w:rsid w:val="0037062C"/>
    <w:rsid w:val="00370F2F"/>
    <w:rsid w:val="0037492A"/>
    <w:rsid w:val="00374D25"/>
    <w:rsid w:val="00376CE6"/>
    <w:rsid w:val="00391842"/>
    <w:rsid w:val="00392BC1"/>
    <w:rsid w:val="00394A88"/>
    <w:rsid w:val="00394EE4"/>
    <w:rsid w:val="0039572B"/>
    <w:rsid w:val="003A2D5D"/>
    <w:rsid w:val="003B0232"/>
    <w:rsid w:val="003B6468"/>
    <w:rsid w:val="003C20A6"/>
    <w:rsid w:val="003D620E"/>
    <w:rsid w:val="003D6239"/>
    <w:rsid w:val="003D6684"/>
    <w:rsid w:val="003D6D73"/>
    <w:rsid w:val="003D7B5C"/>
    <w:rsid w:val="003E31A9"/>
    <w:rsid w:val="003E5D8E"/>
    <w:rsid w:val="003E5FEC"/>
    <w:rsid w:val="003F09CF"/>
    <w:rsid w:val="00402D8E"/>
    <w:rsid w:val="00415496"/>
    <w:rsid w:val="004238A4"/>
    <w:rsid w:val="00424CA2"/>
    <w:rsid w:val="004270EB"/>
    <w:rsid w:val="00430628"/>
    <w:rsid w:val="00433A3E"/>
    <w:rsid w:val="00436B6C"/>
    <w:rsid w:val="004440A6"/>
    <w:rsid w:val="00451EA3"/>
    <w:rsid w:val="0046379C"/>
    <w:rsid w:val="00464023"/>
    <w:rsid w:val="004712A3"/>
    <w:rsid w:val="00474A40"/>
    <w:rsid w:val="00476684"/>
    <w:rsid w:val="00480242"/>
    <w:rsid w:val="00480E1C"/>
    <w:rsid w:val="004826A0"/>
    <w:rsid w:val="00482FAC"/>
    <w:rsid w:val="004863FF"/>
    <w:rsid w:val="004871DF"/>
    <w:rsid w:val="0049064F"/>
    <w:rsid w:val="00491DD9"/>
    <w:rsid w:val="004A0477"/>
    <w:rsid w:val="004A0BBD"/>
    <w:rsid w:val="004A5709"/>
    <w:rsid w:val="004A5A17"/>
    <w:rsid w:val="004A5E3B"/>
    <w:rsid w:val="004B0DEF"/>
    <w:rsid w:val="004B1541"/>
    <w:rsid w:val="004C125B"/>
    <w:rsid w:val="004C5B4E"/>
    <w:rsid w:val="004D621C"/>
    <w:rsid w:val="004D63F0"/>
    <w:rsid w:val="004E3106"/>
    <w:rsid w:val="004E4145"/>
    <w:rsid w:val="004E4C04"/>
    <w:rsid w:val="004E5EC0"/>
    <w:rsid w:val="00505E02"/>
    <w:rsid w:val="005135A2"/>
    <w:rsid w:val="005214D8"/>
    <w:rsid w:val="0052595F"/>
    <w:rsid w:val="00526F23"/>
    <w:rsid w:val="00533C43"/>
    <w:rsid w:val="005439AD"/>
    <w:rsid w:val="0054594F"/>
    <w:rsid w:val="00547400"/>
    <w:rsid w:val="0055004E"/>
    <w:rsid w:val="005549E8"/>
    <w:rsid w:val="00571917"/>
    <w:rsid w:val="005722B5"/>
    <w:rsid w:val="005825F5"/>
    <w:rsid w:val="00590AA4"/>
    <w:rsid w:val="00593D37"/>
    <w:rsid w:val="00596A14"/>
    <w:rsid w:val="00596FD8"/>
    <w:rsid w:val="005A5D50"/>
    <w:rsid w:val="005B4828"/>
    <w:rsid w:val="005C335A"/>
    <w:rsid w:val="005C5F5F"/>
    <w:rsid w:val="005E20A7"/>
    <w:rsid w:val="005E2503"/>
    <w:rsid w:val="005E6F1E"/>
    <w:rsid w:val="005F0AA5"/>
    <w:rsid w:val="005F0B1F"/>
    <w:rsid w:val="005F23FB"/>
    <w:rsid w:val="005F3FA8"/>
    <w:rsid w:val="006011F5"/>
    <w:rsid w:val="00603055"/>
    <w:rsid w:val="006131EE"/>
    <w:rsid w:val="006149C6"/>
    <w:rsid w:val="006151F7"/>
    <w:rsid w:val="00615ED3"/>
    <w:rsid w:val="00621A40"/>
    <w:rsid w:val="006264DA"/>
    <w:rsid w:val="006276E1"/>
    <w:rsid w:val="00630DAA"/>
    <w:rsid w:val="00631727"/>
    <w:rsid w:val="00631CAA"/>
    <w:rsid w:val="00632EC2"/>
    <w:rsid w:val="00645E51"/>
    <w:rsid w:val="00650007"/>
    <w:rsid w:val="00660726"/>
    <w:rsid w:val="0067285A"/>
    <w:rsid w:val="00675F3B"/>
    <w:rsid w:val="0068371A"/>
    <w:rsid w:val="00684AAD"/>
    <w:rsid w:val="00694EAB"/>
    <w:rsid w:val="006A0C1E"/>
    <w:rsid w:val="006A44BA"/>
    <w:rsid w:val="006A4DB7"/>
    <w:rsid w:val="006B3445"/>
    <w:rsid w:val="006C175D"/>
    <w:rsid w:val="006C2272"/>
    <w:rsid w:val="006C626A"/>
    <w:rsid w:val="006D2F99"/>
    <w:rsid w:val="006D66A7"/>
    <w:rsid w:val="006E3437"/>
    <w:rsid w:val="006E6393"/>
    <w:rsid w:val="006E74F4"/>
    <w:rsid w:val="00702203"/>
    <w:rsid w:val="007140E6"/>
    <w:rsid w:val="007164CC"/>
    <w:rsid w:val="0072175F"/>
    <w:rsid w:val="00722BEF"/>
    <w:rsid w:val="007232E4"/>
    <w:rsid w:val="00723BEB"/>
    <w:rsid w:val="00726B4C"/>
    <w:rsid w:val="00737034"/>
    <w:rsid w:val="0073744E"/>
    <w:rsid w:val="00740112"/>
    <w:rsid w:val="007412B0"/>
    <w:rsid w:val="00742E2D"/>
    <w:rsid w:val="00744C98"/>
    <w:rsid w:val="00747B72"/>
    <w:rsid w:val="007563CD"/>
    <w:rsid w:val="00756A89"/>
    <w:rsid w:val="00764FC1"/>
    <w:rsid w:val="00772633"/>
    <w:rsid w:val="007731EA"/>
    <w:rsid w:val="00777402"/>
    <w:rsid w:val="00786FF9"/>
    <w:rsid w:val="0079102B"/>
    <w:rsid w:val="00791D91"/>
    <w:rsid w:val="007A11DC"/>
    <w:rsid w:val="007A18FF"/>
    <w:rsid w:val="007A4233"/>
    <w:rsid w:val="007B2BD2"/>
    <w:rsid w:val="007B2DD1"/>
    <w:rsid w:val="007C00ED"/>
    <w:rsid w:val="007C27B9"/>
    <w:rsid w:val="007C335F"/>
    <w:rsid w:val="007C3884"/>
    <w:rsid w:val="007D164D"/>
    <w:rsid w:val="007E3DCC"/>
    <w:rsid w:val="007E4EFB"/>
    <w:rsid w:val="007F646A"/>
    <w:rsid w:val="00802DC9"/>
    <w:rsid w:val="008139A1"/>
    <w:rsid w:val="00816480"/>
    <w:rsid w:val="008300B1"/>
    <w:rsid w:val="00835CD5"/>
    <w:rsid w:val="00841D15"/>
    <w:rsid w:val="00843FD3"/>
    <w:rsid w:val="0084596D"/>
    <w:rsid w:val="00846CF6"/>
    <w:rsid w:val="00857715"/>
    <w:rsid w:val="00860ED5"/>
    <w:rsid w:val="008653AA"/>
    <w:rsid w:val="00873962"/>
    <w:rsid w:val="008774AB"/>
    <w:rsid w:val="00881BFD"/>
    <w:rsid w:val="008844BF"/>
    <w:rsid w:val="00891416"/>
    <w:rsid w:val="008979C0"/>
    <w:rsid w:val="008A1514"/>
    <w:rsid w:val="008A2AB8"/>
    <w:rsid w:val="008A3998"/>
    <w:rsid w:val="008A4D6A"/>
    <w:rsid w:val="008B16FE"/>
    <w:rsid w:val="008B6FA1"/>
    <w:rsid w:val="008B72E8"/>
    <w:rsid w:val="008C09E6"/>
    <w:rsid w:val="008C35DD"/>
    <w:rsid w:val="008C7AEC"/>
    <w:rsid w:val="008D4321"/>
    <w:rsid w:val="008E1291"/>
    <w:rsid w:val="008E26B0"/>
    <w:rsid w:val="008E55F0"/>
    <w:rsid w:val="008F573D"/>
    <w:rsid w:val="008F5E89"/>
    <w:rsid w:val="009161F1"/>
    <w:rsid w:val="009207EE"/>
    <w:rsid w:val="00921C1E"/>
    <w:rsid w:val="0092257A"/>
    <w:rsid w:val="00922690"/>
    <w:rsid w:val="00933FEC"/>
    <w:rsid w:val="00941E33"/>
    <w:rsid w:val="0094416F"/>
    <w:rsid w:val="00944194"/>
    <w:rsid w:val="009469C6"/>
    <w:rsid w:val="009474B3"/>
    <w:rsid w:val="00960FE2"/>
    <w:rsid w:val="00971E0A"/>
    <w:rsid w:val="009740CA"/>
    <w:rsid w:val="00975A01"/>
    <w:rsid w:val="009824DF"/>
    <w:rsid w:val="00990C4F"/>
    <w:rsid w:val="0099576B"/>
    <w:rsid w:val="00996B17"/>
    <w:rsid w:val="009A3A2D"/>
    <w:rsid w:val="009A4306"/>
    <w:rsid w:val="009A761F"/>
    <w:rsid w:val="009B3583"/>
    <w:rsid w:val="009B38E6"/>
    <w:rsid w:val="009B5474"/>
    <w:rsid w:val="009C3FC3"/>
    <w:rsid w:val="009D58E6"/>
    <w:rsid w:val="009E431D"/>
    <w:rsid w:val="009E6574"/>
    <w:rsid w:val="009F5E05"/>
    <w:rsid w:val="009F7237"/>
    <w:rsid w:val="00A00954"/>
    <w:rsid w:val="00A02297"/>
    <w:rsid w:val="00A040A4"/>
    <w:rsid w:val="00A0594F"/>
    <w:rsid w:val="00A06D26"/>
    <w:rsid w:val="00A14AB5"/>
    <w:rsid w:val="00A1638C"/>
    <w:rsid w:val="00A17985"/>
    <w:rsid w:val="00A22790"/>
    <w:rsid w:val="00A253AE"/>
    <w:rsid w:val="00A41492"/>
    <w:rsid w:val="00A56DC3"/>
    <w:rsid w:val="00A574DE"/>
    <w:rsid w:val="00A61981"/>
    <w:rsid w:val="00A61F62"/>
    <w:rsid w:val="00A62DC8"/>
    <w:rsid w:val="00A65B0F"/>
    <w:rsid w:val="00A70308"/>
    <w:rsid w:val="00A7143E"/>
    <w:rsid w:val="00A7441E"/>
    <w:rsid w:val="00A821B1"/>
    <w:rsid w:val="00A9207B"/>
    <w:rsid w:val="00AB1752"/>
    <w:rsid w:val="00AB3DE3"/>
    <w:rsid w:val="00AB4FB9"/>
    <w:rsid w:val="00AC2ACA"/>
    <w:rsid w:val="00AC54ED"/>
    <w:rsid w:val="00AD36E7"/>
    <w:rsid w:val="00AE105F"/>
    <w:rsid w:val="00AE2D8D"/>
    <w:rsid w:val="00AF3A05"/>
    <w:rsid w:val="00B07EC4"/>
    <w:rsid w:val="00B100DB"/>
    <w:rsid w:val="00B14DD6"/>
    <w:rsid w:val="00B23D7F"/>
    <w:rsid w:val="00B41AD5"/>
    <w:rsid w:val="00B44F3E"/>
    <w:rsid w:val="00B45E84"/>
    <w:rsid w:val="00B470A8"/>
    <w:rsid w:val="00B54CC5"/>
    <w:rsid w:val="00B55BF0"/>
    <w:rsid w:val="00B62F2D"/>
    <w:rsid w:val="00B66326"/>
    <w:rsid w:val="00B74FFB"/>
    <w:rsid w:val="00B7595A"/>
    <w:rsid w:val="00B76895"/>
    <w:rsid w:val="00B8393B"/>
    <w:rsid w:val="00B84A75"/>
    <w:rsid w:val="00B9055B"/>
    <w:rsid w:val="00B92BE6"/>
    <w:rsid w:val="00B93A1A"/>
    <w:rsid w:val="00BA324C"/>
    <w:rsid w:val="00BA5D97"/>
    <w:rsid w:val="00BA69A4"/>
    <w:rsid w:val="00BA757F"/>
    <w:rsid w:val="00BA7C1B"/>
    <w:rsid w:val="00BB3BAB"/>
    <w:rsid w:val="00BB46F6"/>
    <w:rsid w:val="00BC0A16"/>
    <w:rsid w:val="00BC4C14"/>
    <w:rsid w:val="00BD2BD1"/>
    <w:rsid w:val="00BD56C2"/>
    <w:rsid w:val="00BE0127"/>
    <w:rsid w:val="00BE3F54"/>
    <w:rsid w:val="00BF28BB"/>
    <w:rsid w:val="00C03985"/>
    <w:rsid w:val="00C14661"/>
    <w:rsid w:val="00C14B6F"/>
    <w:rsid w:val="00C30600"/>
    <w:rsid w:val="00C335D6"/>
    <w:rsid w:val="00C33A20"/>
    <w:rsid w:val="00C429DB"/>
    <w:rsid w:val="00C42D7F"/>
    <w:rsid w:val="00C47315"/>
    <w:rsid w:val="00C51D00"/>
    <w:rsid w:val="00C619E0"/>
    <w:rsid w:val="00C6271C"/>
    <w:rsid w:val="00C66E87"/>
    <w:rsid w:val="00C70B9A"/>
    <w:rsid w:val="00C75211"/>
    <w:rsid w:val="00C75222"/>
    <w:rsid w:val="00C7753C"/>
    <w:rsid w:val="00C80431"/>
    <w:rsid w:val="00C81F4A"/>
    <w:rsid w:val="00C82D50"/>
    <w:rsid w:val="00C83FC8"/>
    <w:rsid w:val="00C85DC8"/>
    <w:rsid w:val="00C970DA"/>
    <w:rsid w:val="00CA04C0"/>
    <w:rsid w:val="00CA5FD8"/>
    <w:rsid w:val="00CB2BB4"/>
    <w:rsid w:val="00CB6D8F"/>
    <w:rsid w:val="00CC1CAC"/>
    <w:rsid w:val="00CD1AFD"/>
    <w:rsid w:val="00CD7244"/>
    <w:rsid w:val="00CE71AD"/>
    <w:rsid w:val="00CF1DDC"/>
    <w:rsid w:val="00CF2578"/>
    <w:rsid w:val="00CF26BA"/>
    <w:rsid w:val="00D02787"/>
    <w:rsid w:val="00D03404"/>
    <w:rsid w:val="00D072A1"/>
    <w:rsid w:val="00D1068A"/>
    <w:rsid w:val="00D13112"/>
    <w:rsid w:val="00D25595"/>
    <w:rsid w:val="00D340B1"/>
    <w:rsid w:val="00D34F3F"/>
    <w:rsid w:val="00D37DB8"/>
    <w:rsid w:val="00D433EB"/>
    <w:rsid w:val="00D451A0"/>
    <w:rsid w:val="00D548C1"/>
    <w:rsid w:val="00D62B7A"/>
    <w:rsid w:val="00D661B5"/>
    <w:rsid w:val="00D7216C"/>
    <w:rsid w:val="00D838E9"/>
    <w:rsid w:val="00D83B97"/>
    <w:rsid w:val="00D84FFB"/>
    <w:rsid w:val="00D867BC"/>
    <w:rsid w:val="00D87386"/>
    <w:rsid w:val="00DC76B4"/>
    <w:rsid w:val="00DD7E09"/>
    <w:rsid w:val="00DE043B"/>
    <w:rsid w:val="00DE0791"/>
    <w:rsid w:val="00DE7044"/>
    <w:rsid w:val="00DE7F09"/>
    <w:rsid w:val="00E054F6"/>
    <w:rsid w:val="00E12662"/>
    <w:rsid w:val="00E176B1"/>
    <w:rsid w:val="00E254AD"/>
    <w:rsid w:val="00E27E83"/>
    <w:rsid w:val="00E31DB4"/>
    <w:rsid w:val="00E35EF7"/>
    <w:rsid w:val="00E456F3"/>
    <w:rsid w:val="00E50326"/>
    <w:rsid w:val="00E53FD8"/>
    <w:rsid w:val="00E61CE6"/>
    <w:rsid w:val="00E66E25"/>
    <w:rsid w:val="00E67693"/>
    <w:rsid w:val="00E73A28"/>
    <w:rsid w:val="00E76D6E"/>
    <w:rsid w:val="00E810EC"/>
    <w:rsid w:val="00E84932"/>
    <w:rsid w:val="00E861D1"/>
    <w:rsid w:val="00E919B0"/>
    <w:rsid w:val="00E92B8F"/>
    <w:rsid w:val="00E92F99"/>
    <w:rsid w:val="00E9432E"/>
    <w:rsid w:val="00EA3642"/>
    <w:rsid w:val="00EB033F"/>
    <w:rsid w:val="00EB0F29"/>
    <w:rsid w:val="00EB0F63"/>
    <w:rsid w:val="00EB2A40"/>
    <w:rsid w:val="00EC2DC6"/>
    <w:rsid w:val="00EC37FB"/>
    <w:rsid w:val="00EC72E2"/>
    <w:rsid w:val="00EC763A"/>
    <w:rsid w:val="00ED076E"/>
    <w:rsid w:val="00ED0DBB"/>
    <w:rsid w:val="00EE0E44"/>
    <w:rsid w:val="00EE2168"/>
    <w:rsid w:val="00EE51C3"/>
    <w:rsid w:val="00EF00E4"/>
    <w:rsid w:val="00F046EA"/>
    <w:rsid w:val="00F13AC0"/>
    <w:rsid w:val="00F224A9"/>
    <w:rsid w:val="00F25122"/>
    <w:rsid w:val="00F302E4"/>
    <w:rsid w:val="00F33625"/>
    <w:rsid w:val="00F365EF"/>
    <w:rsid w:val="00F419FA"/>
    <w:rsid w:val="00F44917"/>
    <w:rsid w:val="00F46D2B"/>
    <w:rsid w:val="00F51B1A"/>
    <w:rsid w:val="00F52850"/>
    <w:rsid w:val="00F630A6"/>
    <w:rsid w:val="00F6700E"/>
    <w:rsid w:val="00F71615"/>
    <w:rsid w:val="00F71CFB"/>
    <w:rsid w:val="00F742DF"/>
    <w:rsid w:val="00F865A0"/>
    <w:rsid w:val="00F965EE"/>
    <w:rsid w:val="00F97D2B"/>
    <w:rsid w:val="00FA1FD2"/>
    <w:rsid w:val="00FA6B8B"/>
    <w:rsid w:val="00FA6BB0"/>
    <w:rsid w:val="00FB009C"/>
    <w:rsid w:val="00FC25DB"/>
    <w:rsid w:val="00FD41C3"/>
    <w:rsid w:val="00FD4B6D"/>
    <w:rsid w:val="00FE26D0"/>
    <w:rsid w:val="00FF23E4"/>
    <w:rsid w:val="02DFDE08"/>
    <w:rsid w:val="03624C94"/>
    <w:rsid w:val="042F80B9"/>
    <w:rsid w:val="0B6F7EF8"/>
    <w:rsid w:val="0BAFCE61"/>
    <w:rsid w:val="12B58506"/>
    <w:rsid w:val="1399397B"/>
    <w:rsid w:val="14662319"/>
    <w:rsid w:val="1577619D"/>
    <w:rsid w:val="16472DF0"/>
    <w:rsid w:val="16EDA99C"/>
    <w:rsid w:val="1E0250D7"/>
    <w:rsid w:val="1EF4C7C3"/>
    <w:rsid w:val="27DFEEE4"/>
    <w:rsid w:val="29EE3632"/>
    <w:rsid w:val="2A8BEBF4"/>
    <w:rsid w:val="2C60E3AE"/>
    <w:rsid w:val="2D99EE8F"/>
    <w:rsid w:val="2EC24523"/>
    <w:rsid w:val="2FC817E1"/>
    <w:rsid w:val="3198061F"/>
    <w:rsid w:val="32AD75B7"/>
    <w:rsid w:val="34189632"/>
    <w:rsid w:val="34DAAA20"/>
    <w:rsid w:val="35D9E25B"/>
    <w:rsid w:val="37D403BB"/>
    <w:rsid w:val="3865C9FD"/>
    <w:rsid w:val="3932637C"/>
    <w:rsid w:val="3AF9410A"/>
    <w:rsid w:val="3DC7B063"/>
    <w:rsid w:val="3DF467B7"/>
    <w:rsid w:val="3DF56E1C"/>
    <w:rsid w:val="3E23B43A"/>
    <w:rsid w:val="3F375B93"/>
    <w:rsid w:val="4083642F"/>
    <w:rsid w:val="40DD4721"/>
    <w:rsid w:val="43DB45B3"/>
    <w:rsid w:val="44814E44"/>
    <w:rsid w:val="451E1E2B"/>
    <w:rsid w:val="4534B5F0"/>
    <w:rsid w:val="45E868B3"/>
    <w:rsid w:val="46BD4899"/>
    <w:rsid w:val="47A2E4AB"/>
    <w:rsid w:val="48EF7377"/>
    <w:rsid w:val="49D1F6D7"/>
    <w:rsid w:val="4AE14208"/>
    <w:rsid w:val="4FF5C1CD"/>
    <w:rsid w:val="5240FA80"/>
    <w:rsid w:val="56BE26DD"/>
    <w:rsid w:val="58025D03"/>
    <w:rsid w:val="5879EE66"/>
    <w:rsid w:val="5B7AE218"/>
    <w:rsid w:val="5DAD3F23"/>
    <w:rsid w:val="5E01CAAC"/>
    <w:rsid w:val="5E7F3F7E"/>
    <w:rsid w:val="5ED14D24"/>
    <w:rsid w:val="5F552288"/>
    <w:rsid w:val="5FA9EDE7"/>
    <w:rsid w:val="5FDBD322"/>
    <w:rsid w:val="61F92EB7"/>
    <w:rsid w:val="62DDF09B"/>
    <w:rsid w:val="64802446"/>
    <w:rsid w:val="69FC49FC"/>
    <w:rsid w:val="6B0FDEBC"/>
    <w:rsid w:val="6DCB04FB"/>
    <w:rsid w:val="70AD7936"/>
    <w:rsid w:val="72EEA843"/>
    <w:rsid w:val="73DD50F0"/>
    <w:rsid w:val="73FFAB54"/>
    <w:rsid w:val="78B965BA"/>
    <w:rsid w:val="796768B7"/>
    <w:rsid w:val="7C2285DD"/>
    <w:rsid w:val="7C72F9A2"/>
    <w:rsid w:val="7F305159"/>
    <w:rsid w:val="7FE8B02A"/>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32D5EE"/>
  <w15:chartTrackingRefBased/>
  <w15:docId w15:val="{558EC66D-3476-441B-BAF7-E97126E914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36B6C"/>
  </w:style>
  <w:style w:type="paragraph" w:styleId="Heading1">
    <w:name w:val="heading 1"/>
    <w:basedOn w:val="Normal"/>
    <w:next w:val="Normal"/>
    <w:link w:val="Heading1Char"/>
    <w:uiPriority w:val="9"/>
    <w:qFormat/>
    <w:rsid w:val="009C3FC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9C3FC3"/>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9C3FC3"/>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9C3FC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9C3FC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9C3FC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C3FC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C3FC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C3FC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C3FC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9C3FC3"/>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9C3FC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9C3FC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9C3FC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9C3FC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C3FC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C3FC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C3FC3"/>
    <w:rPr>
      <w:rFonts w:eastAsiaTheme="majorEastAsia" w:cstheme="majorBidi"/>
      <w:color w:val="272727" w:themeColor="text1" w:themeTint="D8"/>
    </w:rPr>
  </w:style>
  <w:style w:type="paragraph" w:styleId="Title">
    <w:name w:val="Title"/>
    <w:basedOn w:val="Normal"/>
    <w:next w:val="Normal"/>
    <w:link w:val="TitleChar"/>
    <w:uiPriority w:val="10"/>
    <w:qFormat/>
    <w:rsid w:val="009C3FC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C3FC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C3FC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C3FC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C3FC3"/>
    <w:pPr>
      <w:spacing w:before="160"/>
      <w:jc w:val="center"/>
    </w:pPr>
    <w:rPr>
      <w:i/>
      <w:iCs/>
      <w:color w:val="404040" w:themeColor="text1" w:themeTint="BF"/>
    </w:rPr>
  </w:style>
  <w:style w:type="character" w:customStyle="1" w:styleId="QuoteChar">
    <w:name w:val="Quote Char"/>
    <w:basedOn w:val="DefaultParagraphFont"/>
    <w:link w:val="Quote"/>
    <w:uiPriority w:val="29"/>
    <w:rsid w:val="009C3FC3"/>
    <w:rPr>
      <w:i/>
      <w:iCs/>
      <w:color w:val="404040" w:themeColor="text1" w:themeTint="BF"/>
    </w:rPr>
  </w:style>
  <w:style w:type="paragraph" w:styleId="ListParagraph">
    <w:name w:val="List Paragraph"/>
    <w:basedOn w:val="Normal"/>
    <w:uiPriority w:val="34"/>
    <w:qFormat/>
    <w:rsid w:val="009C3FC3"/>
    <w:pPr>
      <w:ind w:left="720"/>
      <w:contextualSpacing/>
    </w:pPr>
  </w:style>
  <w:style w:type="character" w:styleId="IntenseEmphasis">
    <w:name w:val="Intense Emphasis"/>
    <w:basedOn w:val="DefaultParagraphFont"/>
    <w:uiPriority w:val="21"/>
    <w:qFormat/>
    <w:rsid w:val="009C3FC3"/>
    <w:rPr>
      <w:i/>
      <w:iCs/>
      <w:color w:val="0F4761" w:themeColor="accent1" w:themeShade="BF"/>
    </w:rPr>
  </w:style>
  <w:style w:type="paragraph" w:styleId="IntenseQuote">
    <w:name w:val="Intense Quote"/>
    <w:basedOn w:val="Normal"/>
    <w:next w:val="Normal"/>
    <w:link w:val="IntenseQuoteChar"/>
    <w:uiPriority w:val="30"/>
    <w:qFormat/>
    <w:rsid w:val="009C3FC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9C3FC3"/>
    <w:rPr>
      <w:i/>
      <w:iCs/>
      <w:color w:val="0F4761" w:themeColor="accent1" w:themeShade="BF"/>
    </w:rPr>
  </w:style>
  <w:style w:type="character" w:styleId="IntenseReference">
    <w:name w:val="Intense Reference"/>
    <w:basedOn w:val="DefaultParagraphFont"/>
    <w:uiPriority w:val="32"/>
    <w:qFormat/>
    <w:rsid w:val="009C3FC3"/>
    <w:rPr>
      <w:b/>
      <w:bCs/>
      <w:smallCaps/>
      <w:color w:val="0F4761" w:themeColor="accent1" w:themeShade="BF"/>
      <w:spacing w:val="5"/>
    </w:rPr>
  </w:style>
  <w:style w:type="paragraph" w:styleId="TOCHeading">
    <w:name w:val="TOC Heading"/>
    <w:basedOn w:val="Heading1"/>
    <w:next w:val="Normal"/>
    <w:uiPriority w:val="39"/>
    <w:unhideWhenUsed/>
    <w:qFormat/>
    <w:rsid w:val="00547400"/>
    <w:pPr>
      <w:spacing w:before="240" w:after="0" w:line="259" w:lineRule="auto"/>
      <w:outlineLvl w:val="9"/>
    </w:pPr>
    <w:rPr>
      <w:kern w:val="0"/>
      <w:sz w:val="32"/>
      <w:szCs w:val="32"/>
      <w:lang w:eastAsia="en-US"/>
      <w14:ligatures w14:val="none"/>
    </w:rPr>
  </w:style>
  <w:style w:type="paragraph" w:styleId="TOC1">
    <w:name w:val="toc 1"/>
    <w:basedOn w:val="Normal"/>
    <w:next w:val="Normal"/>
    <w:autoRedefine/>
    <w:uiPriority w:val="39"/>
    <w:unhideWhenUsed/>
    <w:rsid w:val="00547400"/>
    <w:pPr>
      <w:spacing w:after="100"/>
    </w:pPr>
  </w:style>
  <w:style w:type="paragraph" w:styleId="TOC2">
    <w:name w:val="toc 2"/>
    <w:basedOn w:val="Normal"/>
    <w:next w:val="Normal"/>
    <w:autoRedefine/>
    <w:uiPriority w:val="39"/>
    <w:unhideWhenUsed/>
    <w:rsid w:val="00547400"/>
    <w:pPr>
      <w:spacing w:after="100"/>
      <w:ind w:left="240"/>
    </w:pPr>
  </w:style>
  <w:style w:type="paragraph" w:styleId="TOC3">
    <w:name w:val="toc 3"/>
    <w:basedOn w:val="Normal"/>
    <w:next w:val="Normal"/>
    <w:autoRedefine/>
    <w:uiPriority w:val="39"/>
    <w:unhideWhenUsed/>
    <w:rsid w:val="00547400"/>
    <w:pPr>
      <w:spacing w:after="100"/>
      <w:ind w:left="480"/>
    </w:pPr>
  </w:style>
  <w:style w:type="character" w:styleId="Hyperlink">
    <w:name w:val="Hyperlink"/>
    <w:basedOn w:val="DefaultParagraphFont"/>
    <w:uiPriority w:val="99"/>
    <w:unhideWhenUsed/>
    <w:rsid w:val="00547400"/>
    <w:rPr>
      <w:color w:val="467886" w:themeColor="hyperlink"/>
      <w:u w:val="single"/>
    </w:rPr>
  </w:style>
  <w:style w:type="paragraph" w:styleId="NormalWeb">
    <w:name w:val="Normal (Web)"/>
    <w:basedOn w:val="Normal"/>
    <w:uiPriority w:val="99"/>
    <w:unhideWhenUsed/>
    <w:rsid w:val="00E92B8F"/>
    <w:pPr>
      <w:spacing w:before="100" w:beforeAutospacing="1" w:after="100" w:afterAutospacing="1" w:line="240" w:lineRule="auto"/>
    </w:pPr>
    <w:rPr>
      <w:rFonts w:ascii="Times New Roman" w:eastAsia="Times New Roman" w:hAnsi="Times New Roman" w:cs="Times New Roman"/>
      <w:kern w:val="0"/>
      <w14:ligatures w14:val="none"/>
    </w:rPr>
  </w:style>
  <w:style w:type="character" w:styleId="Strong">
    <w:name w:val="Strong"/>
    <w:basedOn w:val="DefaultParagraphFont"/>
    <w:uiPriority w:val="22"/>
    <w:qFormat/>
    <w:rsid w:val="00E92B8F"/>
    <w:rPr>
      <w:b/>
      <w:bCs/>
    </w:rPr>
  </w:style>
  <w:style w:type="paragraph" w:styleId="Footer">
    <w:name w:val="footer"/>
    <w:basedOn w:val="Normal"/>
    <w:link w:val="FooterChar"/>
    <w:uiPriority w:val="99"/>
    <w:unhideWhenUsed/>
    <w:rsid w:val="00596FD8"/>
    <w:pPr>
      <w:tabs>
        <w:tab w:val="center" w:pos="4680"/>
        <w:tab w:val="right" w:pos="9360"/>
      </w:tabs>
      <w:spacing w:after="0" w:line="240" w:lineRule="auto"/>
    </w:pPr>
  </w:style>
  <w:style w:type="character" w:customStyle="1" w:styleId="FooterChar">
    <w:name w:val="Footer Char"/>
    <w:basedOn w:val="DefaultParagraphFont"/>
    <w:link w:val="Footer"/>
    <w:uiPriority w:val="99"/>
    <w:rsid w:val="00596FD8"/>
  </w:style>
  <w:style w:type="character" w:styleId="Emphasis">
    <w:name w:val="Emphasis"/>
    <w:basedOn w:val="DefaultParagraphFont"/>
    <w:uiPriority w:val="20"/>
    <w:qFormat/>
    <w:rsid w:val="004B1541"/>
    <w:rPr>
      <w:i/>
      <w:iCs/>
    </w:rPr>
  </w:style>
  <w:style w:type="paragraph" w:styleId="Header">
    <w:name w:val="header"/>
    <w:basedOn w:val="Normal"/>
    <w:link w:val="HeaderChar"/>
    <w:uiPriority w:val="99"/>
    <w:semiHidden/>
    <w:unhideWhenUsed/>
    <w:rsid w:val="004E4C04"/>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4E4C04"/>
  </w:style>
  <w:style w:type="character" w:styleId="UnresolvedMention">
    <w:name w:val="Unresolved Mention"/>
    <w:basedOn w:val="DefaultParagraphFont"/>
    <w:uiPriority w:val="99"/>
    <w:semiHidden/>
    <w:unhideWhenUsed/>
    <w:rsid w:val="00116D2D"/>
    <w:rPr>
      <w:color w:val="605E5C"/>
      <w:shd w:val="clear" w:color="auto" w:fill="E1DFDD"/>
    </w:rPr>
  </w:style>
  <w:style w:type="character" w:styleId="FollowedHyperlink">
    <w:name w:val="FollowedHyperlink"/>
    <w:basedOn w:val="DefaultParagraphFont"/>
    <w:uiPriority w:val="99"/>
    <w:semiHidden/>
    <w:unhideWhenUsed/>
    <w:rsid w:val="00116D2D"/>
    <w:rPr>
      <w:color w:val="96607D" w:themeColor="followedHyperlink"/>
      <w:u w:val="single"/>
    </w:rPr>
  </w:style>
  <w:style w:type="paragraph" w:styleId="Revision">
    <w:name w:val="Revision"/>
    <w:hidden/>
    <w:uiPriority w:val="99"/>
    <w:semiHidden/>
    <w:rsid w:val="00772633"/>
    <w:pPr>
      <w:spacing w:after="0" w:line="240" w:lineRule="auto"/>
    </w:p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3895740">
      <w:bodyDiv w:val="1"/>
      <w:marLeft w:val="0"/>
      <w:marRight w:val="0"/>
      <w:marTop w:val="0"/>
      <w:marBottom w:val="0"/>
      <w:divBdr>
        <w:top w:val="none" w:sz="0" w:space="0" w:color="auto"/>
        <w:left w:val="none" w:sz="0" w:space="0" w:color="auto"/>
        <w:bottom w:val="none" w:sz="0" w:space="0" w:color="auto"/>
        <w:right w:val="none" w:sz="0" w:space="0" w:color="auto"/>
      </w:divBdr>
      <w:divsChild>
        <w:div w:id="1084884292">
          <w:marLeft w:val="0"/>
          <w:marRight w:val="0"/>
          <w:marTop w:val="0"/>
          <w:marBottom w:val="0"/>
          <w:divBdr>
            <w:top w:val="none" w:sz="0" w:space="0" w:color="auto"/>
            <w:left w:val="none" w:sz="0" w:space="0" w:color="auto"/>
            <w:bottom w:val="none" w:sz="0" w:space="0" w:color="auto"/>
            <w:right w:val="none" w:sz="0" w:space="0" w:color="auto"/>
          </w:divBdr>
          <w:divsChild>
            <w:div w:id="547036667">
              <w:marLeft w:val="0"/>
              <w:marRight w:val="0"/>
              <w:marTop w:val="0"/>
              <w:marBottom w:val="0"/>
              <w:divBdr>
                <w:top w:val="none" w:sz="0" w:space="0" w:color="auto"/>
                <w:left w:val="none" w:sz="0" w:space="0" w:color="auto"/>
                <w:bottom w:val="none" w:sz="0" w:space="0" w:color="auto"/>
                <w:right w:val="none" w:sz="0" w:space="0" w:color="auto"/>
              </w:divBdr>
              <w:divsChild>
                <w:div w:id="116682157">
                  <w:marLeft w:val="0"/>
                  <w:marRight w:val="0"/>
                  <w:marTop w:val="0"/>
                  <w:marBottom w:val="0"/>
                  <w:divBdr>
                    <w:top w:val="none" w:sz="0" w:space="0" w:color="auto"/>
                    <w:left w:val="none" w:sz="0" w:space="0" w:color="auto"/>
                    <w:bottom w:val="none" w:sz="0" w:space="0" w:color="auto"/>
                    <w:right w:val="none" w:sz="0" w:space="0" w:color="auto"/>
                  </w:divBdr>
                  <w:divsChild>
                    <w:div w:id="1842616832">
                      <w:marLeft w:val="0"/>
                      <w:marRight w:val="0"/>
                      <w:marTop w:val="0"/>
                      <w:marBottom w:val="0"/>
                      <w:divBdr>
                        <w:top w:val="none" w:sz="0" w:space="0" w:color="auto"/>
                        <w:left w:val="none" w:sz="0" w:space="0" w:color="auto"/>
                        <w:bottom w:val="none" w:sz="0" w:space="0" w:color="auto"/>
                        <w:right w:val="none" w:sz="0" w:space="0" w:color="auto"/>
                      </w:divBdr>
                      <w:divsChild>
                        <w:div w:id="329410984">
                          <w:marLeft w:val="0"/>
                          <w:marRight w:val="0"/>
                          <w:marTop w:val="0"/>
                          <w:marBottom w:val="0"/>
                          <w:divBdr>
                            <w:top w:val="none" w:sz="0" w:space="0" w:color="auto"/>
                            <w:left w:val="none" w:sz="0" w:space="0" w:color="auto"/>
                            <w:bottom w:val="none" w:sz="0" w:space="0" w:color="auto"/>
                            <w:right w:val="none" w:sz="0" w:space="0" w:color="auto"/>
                          </w:divBdr>
                          <w:divsChild>
                            <w:div w:id="431316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8947170">
      <w:bodyDiv w:val="1"/>
      <w:marLeft w:val="0"/>
      <w:marRight w:val="0"/>
      <w:marTop w:val="0"/>
      <w:marBottom w:val="0"/>
      <w:divBdr>
        <w:top w:val="none" w:sz="0" w:space="0" w:color="auto"/>
        <w:left w:val="none" w:sz="0" w:space="0" w:color="auto"/>
        <w:bottom w:val="none" w:sz="0" w:space="0" w:color="auto"/>
        <w:right w:val="none" w:sz="0" w:space="0" w:color="auto"/>
      </w:divBdr>
      <w:divsChild>
        <w:div w:id="401874085">
          <w:marLeft w:val="0"/>
          <w:marRight w:val="0"/>
          <w:marTop w:val="0"/>
          <w:marBottom w:val="0"/>
          <w:divBdr>
            <w:top w:val="none" w:sz="0" w:space="0" w:color="auto"/>
            <w:left w:val="none" w:sz="0" w:space="0" w:color="auto"/>
            <w:bottom w:val="none" w:sz="0" w:space="0" w:color="auto"/>
            <w:right w:val="none" w:sz="0" w:space="0" w:color="auto"/>
          </w:divBdr>
          <w:divsChild>
            <w:div w:id="353461579">
              <w:marLeft w:val="0"/>
              <w:marRight w:val="0"/>
              <w:marTop w:val="0"/>
              <w:marBottom w:val="0"/>
              <w:divBdr>
                <w:top w:val="none" w:sz="0" w:space="0" w:color="auto"/>
                <w:left w:val="none" w:sz="0" w:space="0" w:color="auto"/>
                <w:bottom w:val="none" w:sz="0" w:space="0" w:color="auto"/>
                <w:right w:val="none" w:sz="0" w:space="0" w:color="auto"/>
              </w:divBdr>
              <w:divsChild>
                <w:div w:id="576399316">
                  <w:marLeft w:val="0"/>
                  <w:marRight w:val="0"/>
                  <w:marTop w:val="0"/>
                  <w:marBottom w:val="0"/>
                  <w:divBdr>
                    <w:top w:val="none" w:sz="0" w:space="0" w:color="auto"/>
                    <w:left w:val="none" w:sz="0" w:space="0" w:color="auto"/>
                    <w:bottom w:val="none" w:sz="0" w:space="0" w:color="auto"/>
                    <w:right w:val="none" w:sz="0" w:space="0" w:color="auto"/>
                  </w:divBdr>
                  <w:divsChild>
                    <w:div w:id="727150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547652">
      <w:bodyDiv w:val="1"/>
      <w:marLeft w:val="0"/>
      <w:marRight w:val="0"/>
      <w:marTop w:val="0"/>
      <w:marBottom w:val="0"/>
      <w:divBdr>
        <w:top w:val="none" w:sz="0" w:space="0" w:color="auto"/>
        <w:left w:val="none" w:sz="0" w:space="0" w:color="auto"/>
        <w:bottom w:val="none" w:sz="0" w:space="0" w:color="auto"/>
        <w:right w:val="none" w:sz="0" w:space="0" w:color="auto"/>
      </w:divBdr>
      <w:divsChild>
        <w:div w:id="1168641118">
          <w:marLeft w:val="0"/>
          <w:marRight w:val="0"/>
          <w:marTop w:val="0"/>
          <w:marBottom w:val="0"/>
          <w:divBdr>
            <w:top w:val="none" w:sz="0" w:space="0" w:color="auto"/>
            <w:left w:val="none" w:sz="0" w:space="0" w:color="auto"/>
            <w:bottom w:val="none" w:sz="0" w:space="0" w:color="auto"/>
            <w:right w:val="none" w:sz="0" w:space="0" w:color="auto"/>
          </w:divBdr>
          <w:divsChild>
            <w:div w:id="659886043">
              <w:marLeft w:val="0"/>
              <w:marRight w:val="0"/>
              <w:marTop w:val="0"/>
              <w:marBottom w:val="0"/>
              <w:divBdr>
                <w:top w:val="none" w:sz="0" w:space="0" w:color="auto"/>
                <w:left w:val="none" w:sz="0" w:space="0" w:color="auto"/>
                <w:bottom w:val="none" w:sz="0" w:space="0" w:color="auto"/>
                <w:right w:val="none" w:sz="0" w:space="0" w:color="auto"/>
              </w:divBdr>
              <w:divsChild>
                <w:div w:id="1356077629">
                  <w:marLeft w:val="0"/>
                  <w:marRight w:val="0"/>
                  <w:marTop w:val="0"/>
                  <w:marBottom w:val="0"/>
                  <w:divBdr>
                    <w:top w:val="none" w:sz="0" w:space="0" w:color="auto"/>
                    <w:left w:val="none" w:sz="0" w:space="0" w:color="auto"/>
                    <w:bottom w:val="none" w:sz="0" w:space="0" w:color="auto"/>
                    <w:right w:val="none" w:sz="0" w:space="0" w:color="auto"/>
                  </w:divBdr>
                  <w:divsChild>
                    <w:div w:id="2032798843">
                      <w:marLeft w:val="0"/>
                      <w:marRight w:val="0"/>
                      <w:marTop w:val="0"/>
                      <w:marBottom w:val="0"/>
                      <w:divBdr>
                        <w:top w:val="none" w:sz="0" w:space="0" w:color="auto"/>
                        <w:left w:val="none" w:sz="0" w:space="0" w:color="auto"/>
                        <w:bottom w:val="none" w:sz="0" w:space="0" w:color="auto"/>
                        <w:right w:val="none" w:sz="0" w:space="0" w:color="auto"/>
                      </w:divBdr>
                      <w:divsChild>
                        <w:div w:id="2023775969">
                          <w:marLeft w:val="0"/>
                          <w:marRight w:val="0"/>
                          <w:marTop w:val="0"/>
                          <w:marBottom w:val="0"/>
                          <w:divBdr>
                            <w:top w:val="none" w:sz="0" w:space="0" w:color="auto"/>
                            <w:left w:val="none" w:sz="0" w:space="0" w:color="auto"/>
                            <w:bottom w:val="none" w:sz="0" w:space="0" w:color="auto"/>
                            <w:right w:val="none" w:sz="0" w:space="0" w:color="auto"/>
                          </w:divBdr>
                          <w:divsChild>
                            <w:div w:id="846092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2606703">
      <w:bodyDiv w:val="1"/>
      <w:marLeft w:val="0"/>
      <w:marRight w:val="0"/>
      <w:marTop w:val="0"/>
      <w:marBottom w:val="0"/>
      <w:divBdr>
        <w:top w:val="none" w:sz="0" w:space="0" w:color="auto"/>
        <w:left w:val="none" w:sz="0" w:space="0" w:color="auto"/>
        <w:bottom w:val="none" w:sz="0" w:space="0" w:color="auto"/>
        <w:right w:val="none" w:sz="0" w:space="0" w:color="auto"/>
      </w:divBdr>
      <w:divsChild>
        <w:div w:id="752823813">
          <w:marLeft w:val="0"/>
          <w:marRight w:val="0"/>
          <w:marTop w:val="0"/>
          <w:marBottom w:val="0"/>
          <w:divBdr>
            <w:top w:val="none" w:sz="0" w:space="0" w:color="auto"/>
            <w:left w:val="none" w:sz="0" w:space="0" w:color="auto"/>
            <w:bottom w:val="none" w:sz="0" w:space="0" w:color="auto"/>
            <w:right w:val="none" w:sz="0" w:space="0" w:color="auto"/>
          </w:divBdr>
          <w:divsChild>
            <w:div w:id="835608927">
              <w:marLeft w:val="0"/>
              <w:marRight w:val="0"/>
              <w:marTop w:val="0"/>
              <w:marBottom w:val="0"/>
              <w:divBdr>
                <w:top w:val="none" w:sz="0" w:space="0" w:color="auto"/>
                <w:left w:val="none" w:sz="0" w:space="0" w:color="auto"/>
                <w:bottom w:val="none" w:sz="0" w:space="0" w:color="auto"/>
                <w:right w:val="none" w:sz="0" w:space="0" w:color="auto"/>
              </w:divBdr>
              <w:divsChild>
                <w:div w:id="1411922042">
                  <w:marLeft w:val="0"/>
                  <w:marRight w:val="0"/>
                  <w:marTop w:val="0"/>
                  <w:marBottom w:val="0"/>
                  <w:divBdr>
                    <w:top w:val="none" w:sz="0" w:space="0" w:color="auto"/>
                    <w:left w:val="none" w:sz="0" w:space="0" w:color="auto"/>
                    <w:bottom w:val="none" w:sz="0" w:space="0" w:color="auto"/>
                    <w:right w:val="none" w:sz="0" w:space="0" w:color="auto"/>
                  </w:divBdr>
                  <w:divsChild>
                    <w:div w:id="913660960">
                      <w:marLeft w:val="0"/>
                      <w:marRight w:val="0"/>
                      <w:marTop w:val="0"/>
                      <w:marBottom w:val="0"/>
                      <w:divBdr>
                        <w:top w:val="none" w:sz="0" w:space="0" w:color="auto"/>
                        <w:left w:val="none" w:sz="0" w:space="0" w:color="auto"/>
                        <w:bottom w:val="none" w:sz="0" w:space="0" w:color="auto"/>
                        <w:right w:val="none" w:sz="0" w:space="0" w:color="auto"/>
                      </w:divBdr>
                      <w:divsChild>
                        <w:div w:id="846604469">
                          <w:marLeft w:val="0"/>
                          <w:marRight w:val="0"/>
                          <w:marTop w:val="0"/>
                          <w:marBottom w:val="0"/>
                          <w:divBdr>
                            <w:top w:val="none" w:sz="0" w:space="0" w:color="auto"/>
                            <w:left w:val="none" w:sz="0" w:space="0" w:color="auto"/>
                            <w:bottom w:val="none" w:sz="0" w:space="0" w:color="auto"/>
                            <w:right w:val="none" w:sz="0" w:space="0" w:color="auto"/>
                          </w:divBdr>
                          <w:divsChild>
                            <w:div w:id="1746610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0752627">
      <w:bodyDiv w:val="1"/>
      <w:marLeft w:val="0"/>
      <w:marRight w:val="0"/>
      <w:marTop w:val="0"/>
      <w:marBottom w:val="0"/>
      <w:divBdr>
        <w:top w:val="none" w:sz="0" w:space="0" w:color="auto"/>
        <w:left w:val="none" w:sz="0" w:space="0" w:color="auto"/>
        <w:bottom w:val="none" w:sz="0" w:space="0" w:color="auto"/>
        <w:right w:val="none" w:sz="0" w:space="0" w:color="auto"/>
      </w:divBdr>
      <w:divsChild>
        <w:div w:id="1453943145">
          <w:marLeft w:val="0"/>
          <w:marRight w:val="0"/>
          <w:marTop w:val="0"/>
          <w:marBottom w:val="0"/>
          <w:divBdr>
            <w:top w:val="none" w:sz="0" w:space="0" w:color="auto"/>
            <w:left w:val="none" w:sz="0" w:space="0" w:color="auto"/>
            <w:bottom w:val="none" w:sz="0" w:space="0" w:color="auto"/>
            <w:right w:val="none" w:sz="0" w:space="0" w:color="auto"/>
          </w:divBdr>
          <w:divsChild>
            <w:div w:id="1397777884">
              <w:marLeft w:val="0"/>
              <w:marRight w:val="0"/>
              <w:marTop w:val="0"/>
              <w:marBottom w:val="0"/>
              <w:divBdr>
                <w:top w:val="none" w:sz="0" w:space="0" w:color="auto"/>
                <w:left w:val="none" w:sz="0" w:space="0" w:color="auto"/>
                <w:bottom w:val="none" w:sz="0" w:space="0" w:color="auto"/>
                <w:right w:val="none" w:sz="0" w:space="0" w:color="auto"/>
              </w:divBdr>
              <w:divsChild>
                <w:div w:id="595788495">
                  <w:marLeft w:val="0"/>
                  <w:marRight w:val="0"/>
                  <w:marTop w:val="0"/>
                  <w:marBottom w:val="0"/>
                  <w:divBdr>
                    <w:top w:val="none" w:sz="0" w:space="0" w:color="auto"/>
                    <w:left w:val="none" w:sz="0" w:space="0" w:color="auto"/>
                    <w:bottom w:val="none" w:sz="0" w:space="0" w:color="auto"/>
                    <w:right w:val="none" w:sz="0" w:space="0" w:color="auto"/>
                  </w:divBdr>
                  <w:divsChild>
                    <w:div w:id="460808320">
                      <w:marLeft w:val="0"/>
                      <w:marRight w:val="0"/>
                      <w:marTop w:val="0"/>
                      <w:marBottom w:val="0"/>
                      <w:divBdr>
                        <w:top w:val="none" w:sz="0" w:space="0" w:color="auto"/>
                        <w:left w:val="none" w:sz="0" w:space="0" w:color="auto"/>
                        <w:bottom w:val="none" w:sz="0" w:space="0" w:color="auto"/>
                        <w:right w:val="none" w:sz="0" w:space="0" w:color="auto"/>
                      </w:divBdr>
                      <w:divsChild>
                        <w:div w:id="2132698954">
                          <w:marLeft w:val="0"/>
                          <w:marRight w:val="0"/>
                          <w:marTop w:val="0"/>
                          <w:marBottom w:val="0"/>
                          <w:divBdr>
                            <w:top w:val="none" w:sz="0" w:space="0" w:color="auto"/>
                            <w:left w:val="none" w:sz="0" w:space="0" w:color="auto"/>
                            <w:bottom w:val="none" w:sz="0" w:space="0" w:color="auto"/>
                            <w:right w:val="none" w:sz="0" w:space="0" w:color="auto"/>
                          </w:divBdr>
                          <w:divsChild>
                            <w:div w:id="1223559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20041095">
      <w:bodyDiv w:val="1"/>
      <w:marLeft w:val="0"/>
      <w:marRight w:val="0"/>
      <w:marTop w:val="0"/>
      <w:marBottom w:val="0"/>
      <w:divBdr>
        <w:top w:val="none" w:sz="0" w:space="0" w:color="auto"/>
        <w:left w:val="none" w:sz="0" w:space="0" w:color="auto"/>
        <w:bottom w:val="none" w:sz="0" w:space="0" w:color="auto"/>
        <w:right w:val="none" w:sz="0" w:space="0" w:color="auto"/>
      </w:divBdr>
      <w:divsChild>
        <w:div w:id="767191702">
          <w:marLeft w:val="0"/>
          <w:marRight w:val="0"/>
          <w:marTop w:val="0"/>
          <w:marBottom w:val="0"/>
          <w:divBdr>
            <w:top w:val="none" w:sz="0" w:space="0" w:color="auto"/>
            <w:left w:val="none" w:sz="0" w:space="0" w:color="auto"/>
            <w:bottom w:val="none" w:sz="0" w:space="0" w:color="auto"/>
            <w:right w:val="none" w:sz="0" w:space="0" w:color="auto"/>
          </w:divBdr>
          <w:divsChild>
            <w:div w:id="585454128">
              <w:marLeft w:val="0"/>
              <w:marRight w:val="0"/>
              <w:marTop w:val="0"/>
              <w:marBottom w:val="0"/>
              <w:divBdr>
                <w:top w:val="none" w:sz="0" w:space="0" w:color="auto"/>
                <w:left w:val="none" w:sz="0" w:space="0" w:color="auto"/>
                <w:bottom w:val="none" w:sz="0" w:space="0" w:color="auto"/>
                <w:right w:val="none" w:sz="0" w:space="0" w:color="auto"/>
              </w:divBdr>
              <w:divsChild>
                <w:div w:id="2028478814">
                  <w:marLeft w:val="0"/>
                  <w:marRight w:val="0"/>
                  <w:marTop w:val="0"/>
                  <w:marBottom w:val="0"/>
                  <w:divBdr>
                    <w:top w:val="none" w:sz="0" w:space="0" w:color="auto"/>
                    <w:left w:val="none" w:sz="0" w:space="0" w:color="auto"/>
                    <w:bottom w:val="none" w:sz="0" w:space="0" w:color="auto"/>
                    <w:right w:val="none" w:sz="0" w:space="0" w:color="auto"/>
                  </w:divBdr>
                  <w:divsChild>
                    <w:div w:id="1659190156">
                      <w:marLeft w:val="0"/>
                      <w:marRight w:val="0"/>
                      <w:marTop w:val="0"/>
                      <w:marBottom w:val="0"/>
                      <w:divBdr>
                        <w:top w:val="none" w:sz="0" w:space="0" w:color="auto"/>
                        <w:left w:val="none" w:sz="0" w:space="0" w:color="auto"/>
                        <w:bottom w:val="none" w:sz="0" w:space="0" w:color="auto"/>
                        <w:right w:val="none" w:sz="0" w:space="0" w:color="auto"/>
                      </w:divBdr>
                      <w:divsChild>
                        <w:div w:id="827597772">
                          <w:marLeft w:val="0"/>
                          <w:marRight w:val="0"/>
                          <w:marTop w:val="0"/>
                          <w:marBottom w:val="0"/>
                          <w:divBdr>
                            <w:top w:val="none" w:sz="0" w:space="0" w:color="auto"/>
                            <w:left w:val="none" w:sz="0" w:space="0" w:color="auto"/>
                            <w:bottom w:val="none" w:sz="0" w:space="0" w:color="auto"/>
                            <w:right w:val="none" w:sz="0" w:space="0" w:color="auto"/>
                          </w:divBdr>
                          <w:divsChild>
                            <w:div w:id="1756364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40547352">
      <w:bodyDiv w:val="1"/>
      <w:marLeft w:val="0"/>
      <w:marRight w:val="0"/>
      <w:marTop w:val="0"/>
      <w:marBottom w:val="0"/>
      <w:divBdr>
        <w:top w:val="none" w:sz="0" w:space="0" w:color="auto"/>
        <w:left w:val="none" w:sz="0" w:space="0" w:color="auto"/>
        <w:bottom w:val="none" w:sz="0" w:space="0" w:color="auto"/>
        <w:right w:val="none" w:sz="0" w:space="0" w:color="auto"/>
      </w:divBdr>
      <w:divsChild>
        <w:div w:id="1857890264">
          <w:marLeft w:val="0"/>
          <w:marRight w:val="0"/>
          <w:marTop w:val="0"/>
          <w:marBottom w:val="0"/>
          <w:divBdr>
            <w:top w:val="none" w:sz="0" w:space="0" w:color="auto"/>
            <w:left w:val="none" w:sz="0" w:space="0" w:color="auto"/>
            <w:bottom w:val="none" w:sz="0" w:space="0" w:color="auto"/>
            <w:right w:val="none" w:sz="0" w:space="0" w:color="auto"/>
          </w:divBdr>
          <w:divsChild>
            <w:div w:id="2010868423">
              <w:marLeft w:val="0"/>
              <w:marRight w:val="0"/>
              <w:marTop w:val="0"/>
              <w:marBottom w:val="0"/>
              <w:divBdr>
                <w:top w:val="none" w:sz="0" w:space="0" w:color="auto"/>
                <w:left w:val="none" w:sz="0" w:space="0" w:color="auto"/>
                <w:bottom w:val="none" w:sz="0" w:space="0" w:color="auto"/>
                <w:right w:val="none" w:sz="0" w:space="0" w:color="auto"/>
              </w:divBdr>
              <w:divsChild>
                <w:div w:id="1160001590">
                  <w:marLeft w:val="0"/>
                  <w:marRight w:val="0"/>
                  <w:marTop w:val="0"/>
                  <w:marBottom w:val="0"/>
                  <w:divBdr>
                    <w:top w:val="none" w:sz="0" w:space="0" w:color="auto"/>
                    <w:left w:val="none" w:sz="0" w:space="0" w:color="auto"/>
                    <w:bottom w:val="none" w:sz="0" w:space="0" w:color="auto"/>
                    <w:right w:val="none" w:sz="0" w:space="0" w:color="auto"/>
                  </w:divBdr>
                  <w:divsChild>
                    <w:div w:id="1692796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5064446">
      <w:bodyDiv w:val="1"/>
      <w:marLeft w:val="0"/>
      <w:marRight w:val="0"/>
      <w:marTop w:val="0"/>
      <w:marBottom w:val="0"/>
      <w:divBdr>
        <w:top w:val="none" w:sz="0" w:space="0" w:color="auto"/>
        <w:left w:val="none" w:sz="0" w:space="0" w:color="auto"/>
        <w:bottom w:val="none" w:sz="0" w:space="0" w:color="auto"/>
        <w:right w:val="none" w:sz="0" w:space="0" w:color="auto"/>
      </w:divBdr>
      <w:divsChild>
        <w:div w:id="1128280782">
          <w:marLeft w:val="0"/>
          <w:marRight w:val="0"/>
          <w:marTop w:val="0"/>
          <w:marBottom w:val="0"/>
          <w:divBdr>
            <w:top w:val="none" w:sz="0" w:space="0" w:color="auto"/>
            <w:left w:val="none" w:sz="0" w:space="0" w:color="auto"/>
            <w:bottom w:val="none" w:sz="0" w:space="0" w:color="auto"/>
            <w:right w:val="none" w:sz="0" w:space="0" w:color="auto"/>
          </w:divBdr>
          <w:divsChild>
            <w:div w:id="481852453">
              <w:marLeft w:val="0"/>
              <w:marRight w:val="0"/>
              <w:marTop w:val="0"/>
              <w:marBottom w:val="0"/>
              <w:divBdr>
                <w:top w:val="none" w:sz="0" w:space="0" w:color="auto"/>
                <w:left w:val="none" w:sz="0" w:space="0" w:color="auto"/>
                <w:bottom w:val="none" w:sz="0" w:space="0" w:color="auto"/>
                <w:right w:val="none" w:sz="0" w:space="0" w:color="auto"/>
              </w:divBdr>
              <w:divsChild>
                <w:div w:id="471943501">
                  <w:marLeft w:val="0"/>
                  <w:marRight w:val="0"/>
                  <w:marTop w:val="0"/>
                  <w:marBottom w:val="0"/>
                  <w:divBdr>
                    <w:top w:val="none" w:sz="0" w:space="0" w:color="auto"/>
                    <w:left w:val="none" w:sz="0" w:space="0" w:color="auto"/>
                    <w:bottom w:val="none" w:sz="0" w:space="0" w:color="auto"/>
                    <w:right w:val="none" w:sz="0" w:space="0" w:color="auto"/>
                  </w:divBdr>
                  <w:divsChild>
                    <w:div w:id="877938163">
                      <w:marLeft w:val="0"/>
                      <w:marRight w:val="0"/>
                      <w:marTop w:val="0"/>
                      <w:marBottom w:val="0"/>
                      <w:divBdr>
                        <w:top w:val="none" w:sz="0" w:space="0" w:color="auto"/>
                        <w:left w:val="none" w:sz="0" w:space="0" w:color="auto"/>
                        <w:bottom w:val="none" w:sz="0" w:space="0" w:color="auto"/>
                        <w:right w:val="none" w:sz="0" w:space="0" w:color="auto"/>
                      </w:divBdr>
                      <w:divsChild>
                        <w:div w:id="512842523">
                          <w:marLeft w:val="0"/>
                          <w:marRight w:val="0"/>
                          <w:marTop w:val="0"/>
                          <w:marBottom w:val="0"/>
                          <w:divBdr>
                            <w:top w:val="none" w:sz="0" w:space="0" w:color="auto"/>
                            <w:left w:val="none" w:sz="0" w:space="0" w:color="auto"/>
                            <w:bottom w:val="none" w:sz="0" w:space="0" w:color="auto"/>
                            <w:right w:val="none" w:sz="0" w:space="0" w:color="auto"/>
                          </w:divBdr>
                          <w:divsChild>
                            <w:div w:id="422528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50974850">
      <w:bodyDiv w:val="1"/>
      <w:marLeft w:val="0"/>
      <w:marRight w:val="0"/>
      <w:marTop w:val="0"/>
      <w:marBottom w:val="0"/>
      <w:divBdr>
        <w:top w:val="none" w:sz="0" w:space="0" w:color="auto"/>
        <w:left w:val="none" w:sz="0" w:space="0" w:color="auto"/>
        <w:bottom w:val="none" w:sz="0" w:space="0" w:color="auto"/>
        <w:right w:val="none" w:sz="0" w:space="0" w:color="auto"/>
      </w:divBdr>
      <w:divsChild>
        <w:div w:id="731662949">
          <w:marLeft w:val="0"/>
          <w:marRight w:val="0"/>
          <w:marTop w:val="0"/>
          <w:marBottom w:val="0"/>
          <w:divBdr>
            <w:top w:val="none" w:sz="0" w:space="0" w:color="auto"/>
            <w:left w:val="none" w:sz="0" w:space="0" w:color="auto"/>
            <w:bottom w:val="none" w:sz="0" w:space="0" w:color="auto"/>
            <w:right w:val="none" w:sz="0" w:space="0" w:color="auto"/>
          </w:divBdr>
          <w:divsChild>
            <w:div w:id="303702993">
              <w:marLeft w:val="0"/>
              <w:marRight w:val="0"/>
              <w:marTop w:val="0"/>
              <w:marBottom w:val="0"/>
              <w:divBdr>
                <w:top w:val="none" w:sz="0" w:space="0" w:color="auto"/>
                <w:left w:val="none" w:sz="0" w:space="0" w:color="auto"/>
                <w:bottom w:val="none" w:sz="0" w:space="0" w:color="auto"/>
                <w:right w:val="none" w:sz="0" w:space="0" w:color="auto"/>
              </w:divBdr>
              <w:divsChild>
                <w:div w:id="140125247">
                  <w:marLeft w:val="0"/>
                  <w:marRight w:val="0"/>
                  <w:marTop w:val="0"/>
                  <w:marBottom w:val="0"/>
                  <w:divBdr>
                    <w:top w:val="none" w:sz="0" w:space="0" w:color="auto"/>
                    <w:left w:val="none" w:sz="0" w:space="0" w:color="auto"/>
                    <w:bottom w:val="none" w:sz="0" w:space="0" w:color="auto"/>
                    <w:right w:val="none" w:sz="0" w:space="0" w:color="auto"/>
                  </w:divBdr>
                  <w:divsChild>
                    <w:div w:id="1955599932">
                      <w:marLeft w:val="0"/>
                      <w:marRight w:val="0"/>
                      <w:marTop w:val="0"/>
                      <w:marBottom w:val="0"/>
                      <w:divBdr>
                        <w:top w:val="none" w:sz="0" w:space="0" w:color="auto"/>
                        <w:left w:val="none" w:sz="0" w:space="0" w:color="auto"/>
                        <w:bottom w:val="none" w:sz="0" w:space="0" w:color="auto"/>
                        <w:right w:val="none" w:sz="0" w:space="0" w:color="auto"/>
                      </w:divBdr>
                      <w:divsChild>
                        <w:div w:id="1620799105">
                          <w:marLeft w:val="0"/>
                          <w:marRight w:val="0"/>
                          <w:marTop w:val="0"/>
                          <w:marBottom w:val="0"/>
                          <w:divBdr>
                            <w:top w:val="none" w:sz="0" w:space="0" w:color="auto"/>
                            <w:left w:val="none" w:sz="0" w:space="0" w:color="auto"/>
                            <w:bottom w:val="none" w:sz="0" w:space="0" w:color="auto"/>
                            <w:right w:val="none" w:sz="0" w:space="0" w:color="auto"/>
                          </w:divBdr>
                          <w:divsChild>
                            <w:div w:id="1113482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29879568">
      <w:bodyDiv w:val="1"/>
      <w:marLeft w:val="0"/>
      <w:marRight w:val="0"/>
      <w:marTop w:val="0"/>
      <w:marBottom w:val="0"/>
      <w:divBdr>
        <w:top w:val="none" w:sz="0" w:space="0" w:color="auto"/>
        <w:left w:val="none" w:sz="0" w:space="0" w:color="auto"/>
        <w:bottom w:val="none" w:sz="0" w:space="0" w:color="auto"/>
        <w:right w:val="none" w:sz="0" w:space="0" w:color="auto"/>
      </w:divBdr>
    </w:div>
    <w:div w:id="561523170">
      <w:bodyDiv w:val="1"/>
      <w:marLeft w:val="0"/>
      <w:marRight w:val="0"/>
      <w:marTop w:val="0"/>
      <w:marBottom w:val="0"/>
      <w:divBdr>
        <w:top w:val="none" w:sz="0" w:space="0" w:color="auto"/>
        <w:left w:val="none" w:sz="0" w:space="0" w:color="auto"/>
        <w:bottom w:val="none" w:sz="0" w:space="0" w:color="auto"/>
        <w:right w:val="none" w:sz="0" w:space="0" w:color="auto"/>
      </w:divBdr>
    </w:div>
    <w:div w:id="563953889">
      <w:bodyDiv w:val="1"/>
      <w:marLeft w:val="0"/>
      <w:marRight w:val="0"/>
      <w:marTop w:val="0"/>
      <w:marBottom w:val="0"/>
      <w:divBdr>
        <w:top w:val="none" w:sz="0" w:space="0" w:color="auto"/>
        <w:left w:val="none" w:sz="0" w:space="0" w:color="auto"/>
        <w:bottom w:val="none" w:sz="0" w:space="0" w:color="auto"/>
        <w:right w:val="none" w:sz="0" w:space="0" w:color="auto"/>
      </w:divBdr>
      <w:divsChild>
        <w:div w:id="1844006021">
          <w:marLeft w:val="0"/>
          <w:marRight w:val="0"/>
          <w:marTop w:val="0"/>
          <w:marBottom w:val="0"/>
          <w:divBdr>
            <w:top w:val="none" w:sz="0" w:space="0" w:color="auto"/>
            <w:left w:val="none" w:sz="0" w:space="0" w:color="auto"/>
            <w:bottom w:val="none" w:sz="0" w:space="0" w:color="auto"/>
            <w:right w:val="none" w:sz="0" w:space="0" w:color="auto"/>
          </w:divBdr>
          <w:divsChild>
            <w:div w:id="26562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940243">
      <w:bodyDiv w:val="1"/>
      <w:marLeft w:val="0"/>
      <w:marRight w:val="0"/>
      <w:marTop w:val="0"/>
      <w:marBottom w:val="0"/>
      <w:divBdr>
        <w:top w:val="none" w:sz="0" w:space="0" w:color="auto"/>
        <w:left w:val="none" w:sz="0" w:space="0" w:color="auto"/>
        <w:bottom w:val="none" w:sz="0" w:space="0" w:color="auto"/>
        <w:right w:val="none" w:sz="0" w:space="0" w:color="auto"/>
      </w:divBdr>
      <w:divsChild>
        <w:div w:id="1838107314">
          <w:marLeft w:val="0"/>
          <w:marRight w:val="0"/>
          <w:marTop w:val="0"/>
          <w:marBottom w:val="0"/>
          <w:divBdr>
            <w:top w:val="none" w:sz="0" w:space="0" w:color="auto"/>
            <w:left w:val="none" w:sz="0" w:space="0" w:color="auto"/>
            <w:bottom w:val="none" w:sz="0" w:space="0" w:color="auto"/>
            <w:right w:val="none" w:sz="0" w:space="0" w:color="auto"/>
          </w:divBdr>
          <w:divsChild>
            <w:div w:id="921447059">
              <w:marLeft w:val="0"/>
              <w:marRight w:val="0"/>
              <w:marTop w:val="0"/>
              <w:marBottom w:val="0"/>
              <w:divBdr>
                <w:top w:val="none" w:sz="0" w:space="0" w:color="auto"/>
                <w:left w:val="none" w:sz="0" w:space="0" w:color="auto"/>
                <w:bottom w:val="none" w:sz="0" w:space="0" w:color="auto"/>
                <w:right w:val="none" w:sz="0" w:space="0" w:color="auto"/>
              </w:divBdr>
              <w:divsChild>
                <w:div w:id="845705672">
                  <w:marLeft w:val="0"/>
                  <w:marRight w:val="0"/>
                  <w:marTop w:val="0"/>
                  <w:marBottom w:val="0"/>
                  <w:divBdr>
                    <w:top w:val="none" w:sz="0" w:space="0" w:color="auto"/>
                    <w:left w:val="none" w:sz="0" w:space="0" w:color="auto"/>
                    <w:bottom w:val="none" w:sz="0" w:space="0" w:color="auto"/>
                    <w:right w:val="none" w:sz="0" w:space="0" w:color="auto"/>
                  </w:divBdr>
                  <w:divsChild>
                    <w:div w:id="716585739">
                      <w:marLeft w:val="0"/>
                      <w:marRight w:val="0"/>
                      <w:marTop w:val="0"/>
                      <w:marBottom w:val="0"/>
                      <w:divBdr>
                        <w:top w:val="none" w:sz="0" w:space="0" w:color="auto"/>
                        <w:left w:val="none" w:sz="0" w:space="0" w:color="auto"/>
                        <w:bottom w:val="none" w:sz="0" w:space="0" w:color="auto"/>
                        <w:right w:val="none" w:sz="0" w:space="0" w:color="auto"/>
                      </w:divBdr>
                      <w:divsChild>
                        <w:div w:id="389308637">
                          <w:marLeft w:val="0"/>
                          <w:marRight w:val="0"/>
                          <w:marTop w:val="0"/>
                          <w:marBottom w:val="0"/>
                          <w:divBdr>
                            <w:top w:val="none" w:sz="0" w:space="0" w:color="auto"/>
                            <w:left w:val="none" w:sz="0" w:space="0" w:color="auto"/>
                            <w:bottom w:val="none" w:sz="0" w:space="0" w:color="auto"/>
                            <w:right w:val="none" w:sz="0" w:space="0" w:color="auto"/>
                          </w:divBdr>
                          <w:divsChild>
                            <w:div w:id="37827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65783696">
      <w:bodyDiv w:val="1"/>
      <w:marLeft w:val="0"/>
      <w:marRight w:val="0"/>
      <w:marTop w:val="0"/>
      <w:marBottom w:val="0"/>
      <w:divBdr>
        <w:top w:val="none" w:sz="0" w:space="0" w:color="auto"/>
        <w:left w:val="none" w:sz="0" w:space="0" w:color="auto"/>
        <w:bottom w:val="none" w:sz="0" w:space="0" w:color="auto"/>
        <w:right w:val="none" w:sz="0" w:space="0" w:color="auto"/>
      </w:divBdr>
      <w:divsChild>
        <w:div w:id="1158300274">
          <w:marLeft w:val="0"/>
          <w:marRight w:val="0"/>
          <w:marTop w:val="0"/>
          <w:marBottom w:val="0"/>
          <w:divBdr>
            <w:top w:val="none" w:sz="0" w:space="0" w:color="auto"/>
            <w:left w:val="none" w:sz="0" w:space="0" w:color="auto"/>
            <w:bottom w:val="none" w:sz="0" w:space="0" w:color="auto"/>
            <w:right w:val="none" w:sz="0" w:space="0" w:color="auto"/>
          </w:divBdr>
          <w:divsChild>
            <w:div w:id="1760443478">
              <w:marLeft w:val="0"/>
              <w:marRight w:val="0"/>
              <w:marTop w:val="0"/>
              <w:marBottom w:val="0"/>
              <w:divBdr>
                <w:top w:val="none" w:sz="0" w:space="0" w:color="auto"/>
                <w:left w:val="none" w:sz="0" w:space="0" w:color="auto"/>
                <w:bottom w:val="none" w:sz="0" w:space="0" w:color="auto"/>
                <w:right w:val="none" w:sz="0" w:space="0" w:color="auto"/>
              </w:divBdr>
              <w:divsChild>
                <w:div w:id="635061949">
                  <w:marLeft w:val="0"/>
                  <w:marRight w:val="0"/>
                  <w:marTop w:val="0"/>
                  <w:marBottom w:val="0"/>
                  <w:divBdr>
                    <w:top w:val="none" w:sz="0" w:space="0" w:color="auto"/>
                    <w:left w:val="none" w:sz="0" w:space="0" w:color="auto"/>
                    <w:bottom w:val="none" w:sz="0" w:space="0" w:color="auto"/>
                    <w:right w:val="none" w:sz="0" w:space="0" w:color="auto"/>
                  </w:divBdr>
                  <w:divsChild>
                    <w:div w:id="564801834">
                      <w:marLeft w:val="0"/>
                      <w:marRight w:val="0"/>
                      <w:marTop w:val="0"/>
                      <w:marBottom w:val="0"/>
                      <w:divBdr>
                        <w:top w:val="none" w:sz="0" w:space="0" w:color="auto"/>
                        <w:left w:val="none" w:sz="0" w:space="0" w:color="auto"/>
                        <w:bottom w:val="none" w:sz="0" w:space="0" w:color="auto"/>
                        <w:right w:val="none" w:sz="0" w:space="0" w:color="auto"/>
                      </w:divBdr>
                      <w:divsChild>
                        <w:div w:id="1386443698">
                          <w:marLeft w:val="0"/>
                          <w:marRight w:val="0"/>
                          <w:marTop w:val="0"/>
                          <w:marBottom w:val="0"/>
                          <w:divBdr>
                            <w:top w:val="none" w:sz="0" w:space="0" w:color="auto"/>
                            <w:left w:val="none" w:sz="0" w:space="0" w:color="auto"/>
                            <w:bottom w:val="none" w:sz="0" w:space="0" w:color="auto"/>
                            <w:right w:val="none" w:sz="0" w:space="0" w:color="auto"/>
                          </w:divBdr>
                          <w:divsChild>
                            <w:div w:id="436606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77999401">
      <w:bodyDiv w:val="1"/>
      <w:marLeft w:val="0"/>
      <w:marRight w:val="0"/>
      <w:marTop w:val="0"/>
      <w:marBottom w:val="0"/>
      <w:divBdr>
        <w:top w:val="none" w:sz="0" w:space="0" w:color="auto"/>
        <w:left w:val="none" w:sz="0" w:space="0" w:color="auto"/>
        <w:bottom w:val="none" w:sz="0" w:space="0" w:color="auto"/>
        <w:right w:val="none" w:sz="0" w:space="0" w:color="auto"/>
      </w:divBdr>
    </w:div>
    <w:div w:id="697002559">
      <w:bodyDiv w:val="1"/>
      <w:marLeft w:val="0"/>
      <w:marRight w:val="0"/>
      <w:marTop w:val="0"/>
      <w:marBottom w:val="0"/>
      <w:divBdr>
        <w:top w:val="none" w:sz="0" w:space="0" w:color="auto"/>
        <w:left w:val="none" w:sz="0" w:space="0" w:color="auto"/>
        <w:bottom w:val="none" w:sz="0" w:space="0" w:color="auto"/>
        <w:right w:val="none" w:sz="0" w:space="0" w:color="auto"/>
      </w:divBdr>
    </w:div>
    <w:div w:id="728580407">
      <w:bodyDiv w:val="1"/>
      <w:marLeft w:val="0"/>
      <w:marRight w:val="0"/>
      <w:marTop w:val="0"/>
      <w:marBottom w:val="0"/>
      <w:divBdr>
        <w:top w:val="none" w:sz="0" w:space="0" w:color="auto"/>
        <w:left w:val="none" w:sz="0" w:space="0" w:color="auto"/>
        <w:bottom w:val="none" w:sz="0" w:space="0" w:color="auto"/>
        <w:right w:val="none" w:sz="0" w:space="0" w:color="auto"/>
      </w:divBdr>
      <w:divsChild>
        <w:div w:id="425542432">
          <w:marLeft w:val="0"/>
          <w:marRight w:val="0"/>
          <w:marTop w:val="0"/>
          <w:marBottom w:val="0"/>
          <w:divBdr>
            <w:top w:val="none" w:sz="0" w:space="0" w:color="auto"/>
            <w:left w:val="none" w:sz="0" w:space="0" w:color="auto"/>
            <w:bottom w:val="none" w:sz="0" w:space="0" w:color="auto"/>
            <w:right w:val="none" w:sz="0" w:space="0" w:color="auto"/>
          </w:divBdr>
          <w:divsChild>
            <w:div w:id="528419091">
              <w:marLeft w:val="0"/>
              <w:marRight w:val="0"/>
              <w:marTop w:val="0"/>
              <w:marBottom w:val="0"/>
              <w:divBdr>
                <w:top w:val="none" w:sz="0" w:space="0" w:color="auto"/>
                <w:left w:val="none" w:sz="0" w:space="0" w:color="auto"/>
                <w:bottom w:val="none" w:sz="0" w:space="0" w:color="auto"/>
                <w:right w:val="none" w:sz="0" w:space="0" w:color="auto"/>
              </w:divBdr>
              <w:divsChild>
                <w:div w:id="231156389">
                  <w:marLeft w:val="0"/>
                  <w:marRight w:val="0"/>
                  <w:marTop w:val="0"/>
                  <w:marBottom w:val="0"/>
                  <w:divBdr>
                    <w:top w:val="none" w:sz="0" w:space="0" w:color="auto"/>
                    <w:left w:val="none" w:sz="0" w:space="0" w:color="auto"/>
                    <w:bottom w:val="none" w:sz="0" w:space="0" w:color="auto"/>
                    <w:right w:val="none" w:sz="0" w:space="0" w:color="auto"/>
                  </w:divBdr>
                  <w:divsChild>
                    <w:div w:id="1689483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9499051">
      <w:bodyDiv w:val="1"/>
      <w:marLeft w:val="0"/>
      <w:marRight w:val="0"/>
      <w:marTop w:val="0"/>
      <w:marBottom w:val="0"/>
      <w:divBdr>
        <w:top w:val="none" w:sz="0" w:space="0" w:color="auto"/>
        <w:left w:val="none" w:sz="0" w:space="0" w:color="auto"/>
        <w:bottom w:val="none" w:sz="0" w:space="0" w:color="auto"/>
        <w:right w:val="none" w:sz="0" w:space="0" w:color="auto"/>
      </w:divBdr>
      <w:divsChild>
        <w:div w:id="866798365">
          <w:marLeft w:val="0"/>
          <w:marRight w:val="0"/>
          <w:marTop w:val="0"/>
          <w:marBottom w:val="0"/>
          <w:divBdr>
            <w:top w:val="none" w:sz="0" w:space="0" w:color="auto"/>
            <w:left w:val="none" w:sz="0" w:space="0" w:color="auto"/>
            <w:bottom w:val="none" w:sz="0" w:space="0" w:color="auto"/>
            <w:right w:val="none" w:sz="0" w:space="0" w:color="auto"/>
          </w:divBdr>
          <w:divsChild>
            <w:div w:id="2079479288">
              <w:marLeft w:val="0"/>
              <w:marRight w:val="0"/>
              <w:marTop w:val="0"/>
              <w:marBottom w:val="0"/>
              <w:divBdr>
                <w:top w:val="none" w:sz="0" w:space="0" w:color="auto"/>
                <w:left w:val="none" w:sz="0" w:space="0" w:color="auto"/>
                <w:bottom w:val="none" w:sz="0" w:space="0" w:color="auto"/>
                <w:right w:val="none" w:sz="0" w:space="0" w:color="auto"/>
              </w:divBdr>
              <w:divsChild>
                <w:div w:id="525367664">
                  <w:marLeft w:val="0"/>
                  <w:marRight w:val="0"/>
                  <w:marTop w:val="0"/>
                  <w:marBottom w:val="0"/>
                  <w:divBdr>
                    <w:top w:val="none" w:sz="0" w:space="0" w:color="auto"/>
                    <w:left w:val="none" w:sz="0" w:space="0" w:color="auto"/>
                    <w:bottom w:val="none" w:sz="0" w:space="0" w:color="auto"/>
                    <w:right w:val="none" w:sz="0" w:space="0" w:color="auto"/>
                  </w:divBdr>
                  <w:divsChild>
                    <w:div w:id="1133599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4146763">
      <w:bodyDiv w:val="1"/>
      <w:marLeft w:val="0"/>
      <w:marRight w:val="0"/>
      <w:marTop w:val="0"/>
      <w:marBottom w:val="0"/>
      <w:divBdr>
        <w:top w:val="none" w:sz="0" w:space="0" w:color="auto"/>
        <w:left w:val="none" w:sz="0" w:space="0" w:color="auto"/>
        <w:bottom w:val="none" w:sz="0" w:space="0" w:color="auto"/>
        <w:right w:val="none" w:sz="0" w:space="0" w:color="auto"/>
      </w:divBdr>
      <w:divsChild>
        <w:div w:id="35399581">
          <w:marLeft w:val="0"/>
          <w:marRight w:val="0"/>
          <w:marTop w:val="0"/>
          <w:marBottom w:val="0"/>
          <w:divBdr>
            <w:top w:val="none" w:sz="0" w:space="0" w:color="auto"/>
            <w:left w:val="none" w:sz="0" w:space="0" w:color="auto"/>
            <w:bottom w:val="none" w:sz="0" w:space="0" w:color="auto"/>
            <w:right w:val="none" w:sz="0" w:space="0" w:color="auto"/>
          </w:divBdr>
          <w:divsChild>
            <w:div w:id="1738742382">
              <w:marLeft w:val="0"/>
              <w:marRight w:val="0"/>
              <w:marTop w:val="0"/>
              <w:marBottom w:val="0"/>
              <w:divBdr>
                <w:top w:val="none" w:sz="0" w:space="0" w:color="auto"/>
                <w:left w:val="none" w:sz="0" w:space="0" w:color="auto"/>
                <w:bottom w:val="none" w:sz="0" w:space="0" w:color="auto"/>
                <w:right w:val="none" w:sz="0" w:space="0" w:color="auto"/>
              </w:divBdr>
              <w:divsChild>
                <w:div w:id="951132195">
                  <w:marLeft w:val="0"/>
                  <w:marRight w:val="0"/>
                  <w:marTop w:val="0"/>
                  <w:marBottom w:val="0"/>
                  <w:divBdr>
                    <w:top w:val="none" w:sz="0" w:space="0" w:color="auto"/>
                    <w:left w:val="none" w:sz="0" w:space="0" w:color="auto"/>
                    <w:bottom w:val="none" w:sz="0" w:space="0" w:color="auto"/>
                    <w:right w:val="none" w:sz="0" w:space="0" w:color="auto"/>
                  </w:divBdr>
                  <w:divsChild>
                    <w:div w:id="228351728">
                      <w:marLeft w:val="0"/>
                      <w:marRight w:val="0"/>
                      <w:marTop w:val="0"/>
                      <w:marBottom w:val="0"/>
                      <w:divBdr>
                        <w:top w:val="none" w:sz="0" w:space="0" w:color="auto"/>
                        <w:left w:val="none" w:sz="0" w:space="0" w:color="auto"/>
                        <w:bottom w:val="none" w:sz="0" w:space="0" w:color="auto"/>
                        <w:right w:val="none" w:sz="0" w:space="0" w:color="auto"/>
                      </w:divBdr>
                      <w:divsChild>
                        <w:div w:id="541095364">
                          <w:marLeft w:val="0"/>
                          <w:marRight w:val="0"/>
                          <w:marTop w:val="0"/>
                          <w:marBottom w:val="0"/>
                          <w:divBdr>
                            <w:top w:val="none" w:sz="0" w:space="0" w:color="auto"/>
                            <w:left w:val="none" w:sz="0" w:space="0" w:color="auto"/>
                            <w:bottom w:val="none" w:sz="0" w:space="0" w:color="auto"/>
                            <w:right w:val="none" w:sz="0" w:space="0" w:color="auto"/>
                          </w:divBdr>
                          <w:divsChild>
                            <w:div w:id="222256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17207198">
      <w:bodyDiv w:val="1"/>
      <w:marLeft w:val="0"/>
      <w:marRight w:val="0"/>
      <w:marTop w:val="0"/>
      <w:marBottom w:val="0"/>
      <w:divBdr>
        <w:top w:val="none" w:sz="0" w:space="0" w:color="auto"/>
        <w:left w:val="none" w:sz="0" w:space="0" w:color="auto"/>
        <w:bottom w:val="none" w:sz="0" w:space="0" w:color="auto"/>
        <w:right w:val="none" w:sz="0" w:space="0" w:color="auto"/>
      </w:divBdr>
      <w:divsChild>
        <w:div w:id="913586758">
          <w:marLeft w:val="0"/>
          <w:marRight w:val="0"/>
          <w:marTop w:val="0"/>
          <w:marBottom w:val="0"/>
          <w:divBdr>
            <w:top w:val="none" w:sz="0" w:space="0" w:color="auto"/>
            <w:left w:val="none" w:sz="0" w:space="0" w:color="auto"/>
            <w:bottom w:val="none" w:sz="0" w:space="0" w:color="auto"/>
            <w:right w:val="none" w:sz="0" w:space="0" w:color="auto"/>
          </w:divBdr>
          <w:divsChild>
            <w:div w:id="1376197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080337">
      <w:bodyDiv w:val="1"/>
      <w:marLeft w:val="0"/>
      <w:marRight w:val="0"/>
      <w:marTop w:val="0"/>
      <w:marBottom w:val="0"/>
      <w:divBdr>
        <w:top w:val="none" w:sz="0" w:space="0" w:color="auto"/>
        <w:left w:val="none" w:sz="0" w:space="0" w:color="auto"/>
        <w:bottom w:val="none" w:sz="0" w:space="0" w:color="auto"/>
        <w:right w:val="none" w:sz="0" w:space="0" w:color="auto"/>
      </w:divBdr>
      <w:divsChild>
        <w:div w:id="1255553930">
          <w:marLeft w:val="0"/>
          <w:marRight w:val="0"/>
          <w:marTop w:val="0"/>
          <w:marBottom w:val="0"/>
          <w:divBdr>
            <w:top w:val="none" w:sz="0" w:space="0" w:color="auto"/>
            <w:left w:val="none" w:sz="0" w:space="0" w:color="auto"/>
            <w:bottom w:val="none" w:sz="0" w:space="0" w:color="auto"/>
            <w:right w:val="none" w:sz="0" w:space="0" w:color="auto"/>
          </w:divBdr>
          <w:divsChild>
            <w:div w:id="504826669">
              <w:marLeft w:val="0"/>
              <w:marRight w:val="0"/>
              <w:marTop w:val="0"/>
              <w:marBottom w:val="0"/>
              <w:divBdr>
                <w:top w:val="none" w:sz="0" w:space="0" w:color="auto"/>
                <w:left w:val="none" w:sz="0" w:space="0" w:color="auto"/>
                <w:bottom w:val="none" w:sz="0" w:space="0" w:color="auto"/>
                <w:right w:val="none" w:sz="0" w:space="0" w:color="auto"/>
              </w:divBdr>
              <w:divsChild>
                <w:div w:id="1884172839">
                  <w:marLeft w:val="0"/>
                  <w:marRight w:val="0"/>
                  <w:marTop w:val="0"/>
                  <w:marBottom w:val="0"/>
                  <w:divBdr>
                    <w:top w:val="none" w:sz="0" w:space="0" w:color="auto"/>
                    <w:left w:val="none" w:sz="0" w:space="0" w:color="auto"/>
                    <w:bottom w:val="none" w:sz="0" w:space="0" w:color="auto"/>
                    <w:right w:val="none" w:sz="0" w:space="0" w:color="auto"/>
                  </w:divBdr>
                  <w:divsChild>
                    <w:div w:id="133643728">
                      <w:marLeft w:val="0"/>
                      <w:marRight w:val="0"/>
                      <w:marTop w:val="0"/>
                      <w:marBottom w:val="0"/>
                      <w:divBdr>
                        <w:top w:val="none" w:sz="0" w:space="0" w:color="auto"/>
                        <w:left w:val="none" w:sz="0" w:space="0" w:color="auto"/>
                        <w:bottom w:val="none" w:sz="0" w:space="0" w:color="auto"/>
                        <w:right w:val="none" w:sz="0" w:space="0" w:color="auto"/>
                      </w:divBdr>
                      <w:divsChild>
                        <w:div w:id="557207875">
                          <w:marLeft w:val="0"/>
                          <w:marRight w:val="0"/>
                          <w:marTop w:val="0"/>
                          <w:marBottom w:val="0"/>
                          <w:divBdr>
                            <w:top w:val="none" w:sz="0" w:space="0" w:color="auto"/>
                            <w:left w:val="none" w:sz="0" w:space="0" w:color="auto"/>
                            <w:bottom w:val="none" w:sz="0" w:space="0" w:color="auto"/>
                            <w:right w:val="none" w:sz="0" w:space="0" w:color="auto"/>
                          </w:divBdr>
                          <w:divsChild>
                            <w:div w:id="1525443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58802431">
      <w:bodyDiv w:val="1"/>
      <w:marLeft w:val="0"/>
      <w:marRight w:val="0"/>
      <w:marTop w:val="0"/>
      <w:marBottom w:val="0"/>
      <w:divBdr>
        <w:top w:val="none" w:sz="0" w:space="0" w:color="auto"/>
        <w:left w:val="none" w:sz="0" w:space="0" w:color="auto"/>
        <w:bottom w:val="none" w:sz="0" w:space="0" w:color="auto"/>
        <w:right w:val="none" w:sz="0" w:space="0" w:color="auto"/>
      </w:divBdr>
    </w:div>
    <w:div w:id="1025256707">
      <w:bodyDiv w:val="1"/>
      <w:marLeft w:val="0"/>
      <w:marRight w:val="0"/>
      <w:marTop w:val="0"/>
      <w:marBottom w:val="0"/>
      <w:divBdr>
        <w:top w:val="none" w:sz="0" w:space="0" w:color="auto"/>
        <w:left w:val="none" w:sz="0" w:space="0" w:color="auto"/>
        <w:bottom w:val="none" w:sz="0" w:space="0" w:color="auto"/>
        <w:right w:val="none" w:sz="0" w:space="0" w:color="auto"/>
      </w:divBdr>
      <w:divsChild>
        <w:div w:id="361707762">
          <w:marLeft w:val="0"/>
          <w:marRight w:val="0"/>
          <w:marTop w:val="0"/>
          <w:marBottom w:val="0"/>
          <w:divBdr>
            <w:top w:val="none" w:sz="0" w:space="0" w:color="auto"/>
            <w:left w:val="none" w:sz="0" w:space="0" w:color="auto"/>
            <w:bottom w:val="none" w:sz="0" w:space="0" w:color="auto"/>
            <w:right w:val="none" w:sz="0" w:space="0" w:color="auto"/>
          </w:divBdr>
          <w:divsChild>
            <w:div w:id="1273124891">
              <w:marLeft w:val="0"/>
              <w:marRight w:val="0"/>
              <w:marTop w:val="0"/>
              <w:marBottom w:val="0"/>
              <w:divBdr>
                <w:top w:val="none" w:sz="0" w:space="0" w:color="auto"/>
                <w:left w:val="none" w:sz="0" w:space="0" w:color="auto"/>
                <w:bottom w:val="none" w:sz="0" w:space="0" w:color="auto"/>
                <w:right w:val="none" w:sz="0" w:space="0" w:color="auto"/>
              </w:divBdr>
              <w:divsChild>
                <w:div w:id="823594734">
                  <w:marLeft w:val="0"/>
                  <w:marRight w:val="0"/>
                  <w:marTop w:val="0"/>
                  <w:marBottom w:val="0"/>
                  <w:divBdr>
                    <w:top w:val="none" w:sz="0" w:space="0" w:color="auto"/>
                    <w:left w:val="none" w:sz="0" w:space="0" w:color="auto"/>
                    <w:bottom w:val="none" w:sz="0" w:space="0" w:color="auto"/>
                    <w:right w:val="none" w:sz="0" w:space="0" w:color="auto"/>
                  </w:divBdr>
                  <w:divsChild>
                    <w:div w:id="422530979">
                      <w:marLeft w:val="0"/>
                      <w:marRight w:val="0"/>
                      <w:marTop w:val="0"/>
                      <w:marBottom w:val="0"/>
                      <w:divBdr>
                        <w:top w:val="none" w:sz="0" w:space="0" w:color="auto"/>
                        <w:left w:val="none" w:sz="0" w:space="0" w:color="auto"/>
                        <w:bottom w:val="none" w:sz="0" w:space="0" w:color="auto"/>
                        <w:right w:val="none" w:sz="0" w:space="0" w:color="auto"/>
                      </w:divBdr>
                      <w:divsChild>
                        <w:div w:id="2066903409">
                          <w:marLeft w:val="0"/>
                          <w:marRight w:val="0"/>
                          <w:marTop w:val="0"/>
                          <w:marBottom w:val="0"/>
                          <w:divBdr>
                            <w:top w:val="none" w:sz="0" w:space="0" w:color="auto"/>
                            <w:left w:val="none" w:sz="0" w:space="0" w:color="auto"/>
                            <w:bottom w:val="none" w:sz="0" w:space="0" w:color="auto"/>
                            <w:right w:val="none" w:sz="0" w:space="0" w:color="auto"/>
                          </w:divBdr>
                          <w:divsChild>
                            <w:div w:id="191234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25643122">
      <w:bodyDiv w:val="1"/>
      <w:marLeft w:val="0"/>
      <w:marRight w:val="0"/>
      <w:marTop w:val="0"/>
      <w:marBottom w:val="0"/>
      <w:divBdr>
        <w:top w:val="none" w:sz="0" w:space="0" w:color="auto"/>
        <w:left w:val="none" w:sz="0" w:space="0" w:color="auto"/>
        <w:bottom w:val="none" w:sz="0" w:space="0" w:color="auto"/>
        <w:right w:val="none" w:sz="0" w:space="0" w:color="auto"/>
      </w:divBdr>
      <w:divsChild>
        <w:div w:id="553156118">
          <w:marLeft w:val="0"/>
          <w:marRight w:val="0"/>
          <w:marTop w:val="0"/>
          <w:marBottom w:val="0"/>
          <w:divBdr>
            <w:top w:val="none" w:sz="0" w:space="0" w:color="auto"/>
            <w:left w:val="none" w:sz="0" w:space="0" w:color="auto"/>
            <w:bottom w:val="none" w:sz="0" w:space="0" w:color="auto"/>
            <w:right w:val="none" w:sz="0" w:space="0" w:color="auto"/>
          </w:divBdr>
          <w:divsChild>
            <w:div w:id="1447650639">
              <w:marLeft w:val="0"/>
              <w:marRight w:val="0"/>
              <w:marTop w:val="0"/>
              <w:marBottom w:val="0"/>
              <w:divBdr>
                <w:top w:val="none" w:sz="0" w:space="0" w:color="auto"/>
                <w:left w:val="none" w:sz="0" w:space="0" w:color="auto"/>
                <w:bottom w:val="none" w:sz="0" w:space="0" w:color="auto"/>
                <w:right w:val="none" w:sz="0" w:space="0" w:color="auto"/>
              </w:divBdr>
              <w:divsChild>
                <w:div w:id="1670013801">
                  <w:marLeft w:val="0"/>
                  <w:marRight w:val="0"/>
                  <w:marTop w:val="0"/>
                  <w:marBottom w:val="0"/>
                  <w:divBdr>
                    <w:top w:val="none" w:sz="0" w:space="0" w:color="auto"/>
                    <w:left w:val="none" w:sz="0" w:space="0" w:color="auto"/>
                    <w:bottom w:val="none" w:sz="0" w:space="0" w:color="auto"/>
                    <w:right w:val="none" w:sz="0" w:space="0" w:color="auto"/>
                  </w:divBdr>
                  <w:divsChild>
                    <w:div w:id="817185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0644129">
      <w:bodyDiv w:val="1"/>
      <w:marLeft w:val="0"/>
      <w:marRight w:val="0"/>
      <w:marTop w:val="0"/>
      <w:marBottom w:val="0"/>
      <w:divBdr>
        <w:top w:val="none" w:sz="0" w:space="0" w:color="auto"/>
        <w:left w:val="none" w:sz="0" w:space="0" w:color="auto"/>
        <w:bottom w:val="none" w:sz="0" w:space="0" w:color="auto"/>
        <w:right w:val="none" w:sz="0" w:space="0" w:color="auto"/>
      </w:divBdr>
    </w:div>
    <w:div w:id="1126196087">
      <w:bodyDiv w:val="1"/>
      <w:marLeft w:val="0"/>
      <w:marRight w:val="0"/>
      <w:marTop w:val="0"/>
      <w:marBottom w:val="0"/>
      <w:divBdr>
        <w:top w:val="none" w:sz="0" w:space="0" w:color="auto"/>
        <w:left w:val="none" w:sz="0" w:space="0" w:color="auto"/>
        <w:bottom w:val="none" w:sz="0" w:space="0" w:color="auto"/>
        <w:right w:val="none" w:sz="0" w:space="0" w:color="auto"/>
      </w:divBdr>
      <w:divsChild>
        <w:div w:id="1415399484">
          <w:marLeft w:val="0"/>
          <w:marRight w:val="0"/>
          <w:marTop w:val="0"/>
          <w:marBottom w:val="0"/>
          <w:divBdr>
            <w:top w:val="none" w:sz="0" w:space="0" w:color="auto"/>
            <w:left w:val="none" w:sz="0" w:space="0" w:color="auto"/>
            <w:bottom w:val="none" w:sz="0" w:space="0" w:color="auto"/>
            <w:right w:val="none" w:sz="0" w:space="0" w:color="auto"/>
          </w:divBdr>
          <w:divsChild>
            <w:div w:id="369116560">
              <w:marLeft w:val="0"/>
              <w:marRight w:val="0"/>
              <w:marTop w:val="0"/>
              <w:marBottom w:val="0"/>
              <w:divBdr>
                <w:top w:val="none" w:sz="0" w:space="0" w:color="auto"/>
                <w:left w:val="none" w:sz="0" w:space="0" w:color="auto"/>
                <w:bottom w:val="none" w:sz="0" w:space="0" w:color="auto"/>
                <w:right w:val="none" w:sz="0" w:space="0" w:color="auto"/>
              </w:divBdr>
              <w:divsChild>
                <w:div w:id="205416749">
                  <w:marLeft w:val="0"/>
                  <w:marRight w:val="0"/>
                  <w:marTop w:val="0"/>
                  <w:marBottom w:val="0"/>
                  <w:divBdr>
                    <w:top w:val="none" w:sz="0" w:space="0" w:color="auto"/>
                    <w:left w:val="none" w:sz="0" w:space="0" w:color="auto"/>
                    <w:bottom w:val="none" w:sz="0" w:space="0" w:color="auto"/>
                    <w:right w:val="none" w:sz="0" w:space="0" w:color="auto"/>
                  </w:divBdr>
                  <w:divsChild>
                    <w:div w:id="1374501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4495206">
      <w:bodyDiv w:val="1"/>
      <w:marLeft w:val="0"/>
      <w:marRight w:val="0"/>
      <w:marTop w:val="0"/>
      <w:marBottom w:val="0"/>
      <w:divBdr>
        <w:top w:val="none" w:sz="0" w:space="0" w:color="auto"/>
        <w:left w:val="none" w:sz="0" w:space="0" w:color="auto"/>
        <w:bottom w:val="none" w:sz="0" w:space="0" w:color="auto"/>
        <w:right w:val="none" w:sz="0" w:space="0" w:color="auto"/>
      </w:divBdr>
      <w:divsChild>
        <w:div w:id="1234201926">
          <w:marLeft w:val="0"/>
          <w:marRight w:val="0"/>
          <w:marTop w:val="0"/>
          <w:marBottom w:val="0"/>
          <w:divBdr>
            <w:top w:val="none" w:sz="0" w:space="0" w:color="auto"/>
            <w:left w:val="none" w:sz="0" w:space="0" w:color="auto"/>
            <w:bottom w:val="none" w:sz="0" w:space="0" w:color="auto"/>
            <w:right w:val="none" w:sz="0" w:space="0" w:color="auto"/>
          </w:divBdr>
          <w:divsChild>
            <w:div w:id="363364163">
              <w:marLeft w:val="0"/>
              <w:marRight w:val="0"/>
              <w:marTop w:val="0"/>
              <w:marBottom w:val="0"/>
              <w:divBdr>
                <w:top w:val="none" w:sz="0" w:space="0" w:color="auto"/>
                <w:left w:val="none" w:sz="0" w:space="0" w:color="auto"/>
                <w:bottom w:val="none" w:sz="0" w:space="0" w:color="auto"/>
                <w:right w:val="none" w:sz="0" w:space="0" w:color="auto"/>
              </w:divBdr>
              <w:divsChild>
                <w:div w:id="1301349750">
                  <w:marLeft w:val="0"/>
                  <w:marRight w:val="0"/>
                  <w:marTop w:val="0"/>
                  <w:marBottom w:val="0"/>
                  <w:divBdr>
                    <w:top w:val="none" w:sz="0" w:space="0" w:color="auto"/>
                    <w:left w:val="none" w:sz="0" w:space="0" w:color="auto"/>
                    <w:bottom w:val="none" w:sz="0" w:space="0" w:color="auto"/>
                    <w:right w:val="none" w:sz="0" w:space="0" w:color="auto"/>
                  </w:divBdr>
                  <w:divsChild>
                    <w:div w:id="1595894129">
                      <w:marLeft w:val="0"/>
                      <w:marRight w:val="0"/>
                      <w:marTop w:val="0"/>
                      <w:marBottom w:val="0"/>
                      <w:divBdr>
                        <w:top w:val="none" w:sz="0" w:space="0" w:color="auto"/>
                        <w:left w:val="none" w:sz="0" w:space="0" w:color="auto"/>
                        <w:bottom w:val="none" w:sz="0" w:space="0" w:color="auto"/>
                        <w:right w:val="none" w:sz="0" w:space="0" w:color="auto"/>
                      </w:divBdr>
                      <w:divsChild>
                        <w:div w:id="1815491627">
                          <w:marLeft w:val="0"/>
                          <w:marRight w:val="0"/>
                          <w:marTop w:val="0"/>
                          <w:marBottom w:val="0"/>
                          <w:divBdr>
                            <w:top w:val="none" w:sz="0" w:space="0" w:color="auto"/>
                            <w:left w:val="none" w:sz="0" w:space="0" w:color="auto"/>
                            <w:bottom w:val="none" w:sz="0" w:space="0" w:color="auto"/>
                            <w:right w:val="none" w:sz="0" w:space="0" w:color="auto"/>
                          </w:divBdr>
                          <w:divsChild>
                            <w:div w:id="574247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14542493">
      <w:bodyDiv w:val="1"/>
      <w:marLeft w:val="0"/>
      <w:marRight w:val="0"/>
      <w:marTop w:val="0"/>
      <w:marBottom w:val="0"/>
      <w:divBdr>
        <w:top w:val="none" w:sz="0" w:space="0" w:color="auto"/>
        <w:left w:val="none" w:sz="0" w:space="0" w:color="auto"/>
        <w:bottom w:val="none" w:sz="0" w:space="0" w:color="auto"/>
        <w:right w:val="none" w:sz="0" w:space="0" w:color="auto"/>
      </w:divBdr>
    </w:div>
    <w:div w:id="1252353507">
      <w:bodyDiv w:val="1"/>
      <w:marLeft w:val="0"/>
      <w:marRight w:val="0"/>
      <w:marTop w:val="0"/>
      <w:marBottom w:val="0"/>
      <w:divBdr>
        <w:top w:val="none" w:sz="0" w:space="0" w:color="auto"/>
        <w:left w:val="none" w:sz="0" w:space="0" w:color="auto"/>
        <w:bottom w:val="none" w:sz="0" w:space="0" w:color="auto"/>
        <w:right w:val="none" w:sz="0" w:space="0" w:color="auto"/>
      </w:divBdr>
    </w:div>
    <w:div w:id="1258364295">
      <w:bodyDiv w:val="1"/>
      <w:marLeft w:val="0"/>
      <w:marRight w:val="0"/>
      <w:marTop w:val="0"/>
      <w:marBottom w:val="0"/>
      <w:divBdr>
        <w:top w:val="none" w:sz="0" w:space="0" w:color="auto"/>
        <w:left w:val="none" w:sz="0" w:space="0" w:color="auto"/>
        <w:bottom w:val="none" w:sz="0" w:space="0" w:color="auto"/>
        <w:right w:val="none" w:sz="0" w:space="0" w:color="auto"/>
      </w:divBdr>
      <w:divsChild>
        <w:div w:id="791677571">
          <w:marLeft w:val="0"/>
          <w:marRight w:val="0"/>
          <w:marTop w:val="0"/>
          <w:marBottom w:val="0"/>
          <w:divBdr>
            <w:top w:val="none" w:sz="0" w:space="0" w:color="auto"/>
            <w:left w:val="none" w:sz="0" w:space="0" w:color="auto"/>
            <w:bottom w:val="none" w:sz="0" w:space="0" w:color="auto"/>
            <w:right w:val="none" w:sz="0" w:space="0" w:color="auto"/>
          </w:divBdr>
          <w:divsChild>
            <w:div w:id="1273514954">
              <w:marLeft w:val="0"/>
              <w:marRight w:val="0"/>
              <w:marTop w:val="0"/>
              <w:marBottom w:val="0"/>
              <w:divBdr>
                <w:top w:val="none" w:sz="0" w:space="0" w:color="auto"/>
                <w:left w:val="none" w:sz="0" w:space="0" w:color="auto"/>
                <w:bottom w:val="none" w:sz="0" w:space="0" w:color="auto"/>
                <w:right w:val="none" w:sz="0" w:space="0" w:color="auto"/>
              </w:divBdr>
              <w:divsChild>
                <w:div w:id="1983996637">
                  <w:marLeft w:val="0"/>
                  <w:marRight w:val="0"/>
                  <w:marTop w:val="0"/>
                  <w:marBottom w:val="0"/>
                  <w:divBdr>
                    <w:top w:val="none" w:sz="0" w:space="0" w:color="auto"/>
                    <w:left w:val="none" w:sz="0" w:space="0" w:color="auto"/>
                    <w:bottom w:val="none" w:sz="0" w:space="0" w:color="auto"/>
                    <w:right w:val="none" w:sz="0" w:space="0" w:color="auto"/>
                  </w:divBdr>
                  <w:divsChild>
                    <w:div w:id="98768667">
                      <w:marLeft w:val="0"/>
                      <w:marRight w:val="0"/>
                      <w:marTop w:val="0"/>
                      <w:marBottom w:val="0"/>
                      <w:divBdr>
                        <w:top w:val="none" w:sz="0" w:space="0" w:color="auto"/>
                        <w:left w:val="none" w:sz="0" w:space="0" w:color="auto"/>
                        <w:bottom w:val="none" w:sz="0" w:space="0" w:color="auto"/>
                        <w:right w:val="none" w:sz="0" w:space="0" w:color="auto"/>
                      </w:divBdr>
                      <w:divsChild>
                        <w:div w:id="742799988">
                          <w:marLeft w:val="0"/>
                          <w:marRight w:val="0"/>
                          <w:marTop w:val="0"/>
                          <w:marBottom w:val="0"/>
                          <w:divBdr>
                            <w:top w:val="none" w:sz="0" w:space="0" w:color="auto"/>
                            <w:left w:val="none" w:sz="0" w:space="0" w:color="auto"/>
                            <w:bottom w:val="none" w:sz="0" w:space="0" w:color="auto"/>
                            <w:right w:val="none" w:sz="0" w:space="0" w:color="auto"/>
                          </w:divBdr>
                          <w:divsChild>
                            <w:div w:id="803352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74896329">
      <w:bodyDiv w:val="1"/>
      <w:marLeft w:val="0"/>
      <w:marRight w:val="0"/>
      <w:marTop w:val="0"/>
      <w:marBottom w:val="0"/>
      <w:divBdr>
        <w:top w:val="none" w:sz="0" w:space="0" w:color="auto"/>
        <w:left w:val="none" w:sz="0" w:space="0" w:color="auto"/>
        <w:bottom w:val="none" w:sz="0" w:space="0" w:color="auto"/>
        <w:right w:val="none" w:sz="0" w:space="0" w:color="auto"/>
      </w:divBdr>
      <w:divsChild>
        <w:div w:id="279921647">
          <w:marLeft w:val="0"/>
          <w:marRight w:val="0"/>
          <w:marTop w:val="0"/>
          <w:marBottom w:val="0"/>
          <w:divBdr>
            <w:top w:val="none" w:sz="0" w:space="0" w:color="auto"/>
            <w:left w:val="none" w:sz="0" w:space="0" w:color="auto"/>
            <w:bottom w:val="none" w:sz="0" w:space="0" w:color="auto"/>
            <w:right w:val="none" w:sz="0" w:space="0" w:color="auto"/>
          </w:divBdr>
          <w:divsChild>
            <w:div w:id="242494714">
              <w:marLeft w:val="0"/>
              <w:marRight w:val="0"/>
              <w:marTop w:val="0"/>
              <w:marBottom w:val="0"/>
              <w:divBdr>
                <w:top w:val="none" w:sz="0" w:space="0" w:color="auto"/>
                <w:left w:val="none" w:sz="0" w:space="0" w:color="auto"/>
                <w:bottom w:val="none" w:sz="0" w:space="0" w:color="auto"/>
                <w:right w:val="none" w:sz="0" w:space="0" w:color="auto"/>
              </w:divBdr>
              <w:divsChild>
                <w:div w:id="1809320534">
                  <w:marLeft w:val="0"/>
                  <w:marRight w:val="0"/>
                  <w:marTop w:val="0"/>
                  <w:marBottom w:val="0"/>
                  <w:divBdr>
                    <w:top w:val="none" w:sz="0" w:space="0" w:color="auto"/>
                    <w:left w:val="none" w:sz="0" w:space="0" w:color="auto"/>
                    <w:bottom w:val="none" w:sz="0" w:space="0" w:color="auto"/>
                    <w:right w:val="none" w:sz="0" w:space="0" w:color="auto"/>
                  </w:divBdr>
                  <w:divsChild>
                    <w:div w:id="461196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8511036">
      <w:bodyDiv w:val="1"/>
      <w:marLeft w:val="0"/>
      <w:marRight w:val="0"/>
      <w:marTop w:val="0"/>
      <w:marBottom w:val="0"/>
      <w:divBdr>
        <w:top w:val="none" w:sz="0" w:space="0" w:color="auto"/>
        <w:left w:val="none" w:sz="0" w:space="0" w:color="auto"/>
        <w:bottom w:val="none" w:sz="0" w:space="0" w:color="auto"/>
        <w:right w:val="none" w:sz="0" w:space="0" w:color="auto"/>
      </w:divBdr>
      <w:divsChild>
        <w:div w:id="23528714">
          <w:marLeft w:val="0"/>
          <w:marRight w:val="0"/>
          <w:marTop w:val="0"/>
          <w:marBottom w:val="0"/>
          <w:divBdr>
            <w:top w:val="none" w:sz="0" w:space="0" w:color="auto"/>
            <w:left w:val="none" w:sz="0" w:space="0" w:color="auto"/>
            <w:bottom w:val="none" w:sz="0" w:space="0" w:color="auto"/>
            <w:right w:val="none" w:sz="0" w:space="0" w:color="auto"/>
          </w:divBdr>
          <w:divsChild>
            <w:div w:id="394161974">
              <w:marLeft w:val="0"/>
              <w:marRight w:val="0"/>
              <w:marTop w:val="0"/>
              <w:marBottom w:val="0"/>
              <w:divBdr>
                <w:top w:val="none" w:sz="0" w:space="0" w:color="auto"/>
                <w:left w:val="none" w:sz="0" w:space="0" w:color="auto"/>
                <w:bottom w:val="none" w:sz="0" w:space="0" w:color="auto"/>
                <w:right w:val="none" w:sz="0" w:space="0" w:color="auto"/>
              </w:divBdr>
              <w:divsChild>
                <w:div w:id="203717795">
                  <w:marLeft w:val="0"/>
                  <w:marRight w:val="0"/>
                  <w:marTop w:val="0"/>
                  <w:marBottom w:val="0"/>
                  <w:divBdr>
                    <w:top w:val="none" w:sz="0" w:space="0" w:color="auto"/>
                    <w:left w:val="none" w:sz="0" w:space="0" w:color="auto"/>
                    <w:bottom w:val="none" w:sz="0" w:space="0" w:color="auto"/>
                    <w:right w:val="none" w:sz="0" w:space="0" w:color="auto"/>
                  </w:divBdr>
                  <w:divsChild>
                    <w:div w:id="751853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3669844">
      <w:bodyDiv w:val="1"/>
      <w:marLeft w:val="0"/>
      <w:marRight w:val="0"/>
      <w:marTop w:val="0"/>
      <w:marBottom w:val="0"/>
      <w:divBdr>
        <w:top w:val="none" w:sz="0" w:space="0" w:color="auto"/>
        <w:left w:val="none" w:sz="0" w:space="0" w:color="auto"/>
        <w:bottom w:val="none" w:sz="0" w:space="0" w:color="auto"/>
        <w:right w:val="none" w:sz="0" w:space="0" w:color="auto"/>
      </w:divBdr>
      <w:divsChild>
        <w:div w:id="585043644">
          <w:marLeft w:val="0"/>
          <w:marRight w:val="0"/>
          <w:marTop w:val="0"/>
          <w:marBottom w:val="0"/>
          <w:divBdr>
            <w:top w:val="none" w:sz="0" w:space="0" w:color="auto"/>
            <w:left w:val="none" w:sz="0" w:space="0" w:color="auto"/>
            <w:bottom w:val="none" w:sz="0" w:space="0" w:color="auto"/>
            <w:right w:val="none" w:sz="0" w:space="0" w:color="auto"/>
          </w:divBdr>
          <w:divsChild>
            <w:div w:id="691229466">
              <w:marLeft w:val="0"/>
              <w:marRight w:val="0"/>
              <w:marTop w:val="0"/>
              <w:marBottom w:val="0"/>
              <w:divBdr>
                <w:top w:val="none" w:sz="0" w:space="0" w:color="auto"/>
                <w:left w:val="none" w:sz="0" w:space="0" w:color="auto"/>
                <w:bottom w:val="none" w:sz="0" w:space="0" w:color="auto"/>
                <w:right w:val="none" w:sz="0" w:space="0" w:color="auto"/>
              </w:divBdr>
              <w:divsChild>
                <w:div w:id="1194228786">
                  <w:marLeft w:val="0"/>
                  <w:marRight w:val="0"/>
                  <w:marTop w:val="0"/>
                  <w:marBottom w:val="0"/>
                  <w:divBdr>
                    <w:top w:val="none" w:sz="0" w:space="0" w:color="auto"/>
                    <w:left w:val="none" w:sz="0" w:space="0" w:color="auto"/>
                    <w:bottom w:val="none" w:sz="0" w:space="0" w:color="auto"/>
                    <w:right w:val="none" w:sz="0" w:space="0" w:color="auto"/>
                  </w:divBdr>
                  <w:divsChild>
                    <w:div w:id="69037826">
                      <w:marLeft w:val="0"/>
                      <w:marRight w:val="0"/>
                      <w:marTop w:val="0"/>
                      <w:marBottom w:val="0"/>
                      <w:divBdr>
                        <w:top w:val="none" w:sz="0" w:space="0" w:color="auto"/>
                        <w:left w:val="none" w:sz="0" w:space="0" w:color="auto"/>
                        <w:bottom w:val="none" w:sz="0" w:space="0" w:color="auto"/>
                        <w:right w:val="none" w:sz="0" w:space="0" w:color="auto"/>
                      </w:divBdr>
                      <w:divsChild>
                        <w:div w:id="946160328">
                          <w:marLeft w:val="0"/>
                          <w:marRight w:val="0"/>
                          <w:marTop w:val="0"/>
                          <w:marBottom w:val="0"/>
                          <w:divBdr>
                            <w:top w:val="none" w:sz="0" w:space="0" w:color="auto"/>
                            <w:left w:val="none" w:sz="0" w:space="0" w:color="auto"/>
                            <w:bottom w:val="none" w:sz="0" w:space="0" w:color="auto"/>
                            <w:right w:val="none" w:sz="0" w:space="0" w:color="auto"/>
                          </w:divBdr>
                          <w:divsChild>
                            <w:div w:id="1191995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34980455">
      <w:bodyDiv w:val="1"/>
      <w:marLeft w:val="0"/>
      <w:marRight w:val="0"/>
      <w:marTop w:val="0"/>
      <w:marBottom w:val="0"/>
      <w:divBdr>
        <w:top w:val="none" w:sz="0" w:space="0" w:color="auto"/>
        <w:left w:val="none" w:sz="0" w:space="0" w:color="auto"/>
        <w:bottom w:val="none" w:sz="0" w:space="0" w:color="auto"/>
        <w:right w:val="none" w:sz="0" w:space="0" w:color="auto"/>
      </w:divBdr>
    </w:div>
    <w:div w:id="1453742900">
      <w:bodyDiv w:val="1"/>
      <w:marLeft w:val="0"/>
      <w:marRight w:val="0"/>
      <w:marTop w:val="0"/>
      <w:marBottom w:val="0"/>
      <w:divBdr>
        <w:top w:val="none" w:sz="0" w:space="0" w:color="auto"/>
        <w:left w:val="none" w:sz="0" w:space="0" w:color="auto"/>
        <w:bottom w:val="none" w:sz="0" w:space="0" w:color="auto"/>
        <w:right w:val="none" w:sz="0" w:space="0" w:color="auto"/>
      </w:divBdr>
      <w:divsChild>
        <w:div w:id="1566843525">
          <w:marLeft w:val="0"/>
          <w:marRight w:val="0"/>
          <w:marTop w:val="0"/>
          <w:marBottom w:val="0"/>
          <w:divBdr>
            <w:top w:val="none" w:sz="0" w:space="0" w:color="auto"/>
            <w:left w:val="none" w:sz="0" w:space="0" w:color="auto"/>
            <w:bottom w:val="none" w:sz="0" w:space="0" w:color="auto"/>
            <w:right w:val="none" w:sz="0" w:space="0" w:color="auto"/>
          </w:divBdr>
          <w:divsChild>
            <w:div w:id="996348708">
              <w:marLeft w:val="0"/>
              <w:marRight w:val="0"/>
              <w:marTop w:val="0"/>
              <w:marBottom w:val="0"/>
              <w:divBdr>
                <w:top w:val="none" w:sz="0" w:space="0" w:color="auto"/>
                <w:left w:val="none" w:sz="0" w:space="0" w:color="auto"/>
                <w:bottom w:val="none" w:sz="0" w:space="0" w:color="auto"/>
                <w:right w:val="none" w:sz="0" w:space="0" w:color="auto"/>
              </w:divBdr>
              <w:divsChild>
                <w:div w:id="1589315502">
                  <w:marLeft w:val="0"/>
                  <w:marRight w:val="0"/>
                  <w:marTop w:val="0"/>
                  <w:marBottom w:val="0"/>
                  <w:divBdr>
                    <w:top w:val="none" w:sz="0" w:space="0" w:color="auto"/>
                    <w:left w:val="none" w:sz="0" w:space="0" w:color="auto"/>
                    <w:bottom w:val="none" w:sz="0" w:space="0" w:color="auto"/>
                    <w:right w:val="none" w:sz="0" w:space="0" w:color="auto"/>
                  </w:divBdr>
                  <w:divsChild>
                    <w:div w:id="1327201318">
                      <w:marLeft w:val="0"/>
                      <w:marRight w:val="0"/>
                      <w:marTop w:val="0"/>
                      <w:marBottom w:val="0"/>
                      <w:divBdr>
                        <w:top w:val="none" w:sz="0" w:space="0" w:color="auto"/>
                        <w:left w:val="none" w:sz="0" w:space="0" w:color="auto"/>
                        <w:bottom w:val="none" w:sz="0" w:space="0" w:color="auto"/>
                        <w:right w:val="none" w:sz="0" w:space="0" w:color="auto"/>
                      </w:divBdr>
                      <w:divsChild>
                        <w:div w:id="1450860236">
                          <w:marLeft w:val="0"/>
                          <w:marRight w:val="0"/>
                          <w:marTop w:val="0"/>
                          <w:marBottom w:val="0"/>
                          <w:divBdr>
                            <w:top w:val="none" w:sz="0" w:space="0" w:color="auto"/>
                            <w:left w:val="none" w:sz="0" w:space="0" w:color="auto"/>
                            <w:bottom w:val="none" w:sz="0" w:space="0" w:color="auto"/>
                            <w:right w:val="none" w:sz="0" w:space="0" w:color="auto"/>
                          </w:divBdr>
                          <w:divsChild>
                            <w:div w:id="1081410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56362800">
      <w:bodyDiv w:val="1"/>
      <w:marLeft w:val="0"/>
      <w:marRight w:val="0"/>
      <w:marTop w:val="0"/>
      <w:marBottom w:val="0"/>
      <w:divBdr>
        <w:top w:val="none" w:sz="0" w:space="0" w:color="auto"/>
        <w:left w:val="none" w:sz="0" w:space="0" w:color="auto"/>
        <w:bottom w:val="none" w:sz="0" w:space="0" w:color="auto"/>
        <w:right w:val="none" w:sz="0" w:space="0" w:color="auto"/>
      </w:divBdr>
      <w:divsChild>
        <w:div w:id="1983000728">
          <w:marLeft w:val="0"/>
          <w:marRight w:val="0"/>
          <w:marTop w:val="0"/>
          <w:marBottom w:val="0"/>
          <w:divBdr>
            <w:top w:val="none" w:sz="0" w:space="0" w:color="auto"/>
            <w:left w:val="none" w:sz="0" w:space="0" w:color="auto"/>
            <w:bottom w:val="none" w:sz="0" w:space="0" w:color="auto"/>
            <w:right w:val="none" w:sz="0" w:space="0" w:color="auto"/>
          </w:divBdr>
          <w:divsChild>
            <w:div w:id="447161239">
              <w:marLeft w:val="0"/>
              <w:marRight w:val="0"/>
              <w:marTop w:val="0"/>
              <w:marBottom w:val="0"/>
              <w:divBdr>
                <w:top w:val="none" w:sz="0" w:space="0" w:color="auto"/>
                <w:left w:val="none" w:sz="0" w:space="0" w:color="auto"/>
                <w:bottom w:val="none" w:sz="0" w:space="0" w:color="auto"/>
                <w:right w:val="none" w:sz="0" w:space="0" w:color="auto"/>
              </w:divBdr>
              <w:divsChild>
                <w:div w:id="540635168">
                  <w:marLeft w:val="0"/>
                  <w:marRight w:val="0"/>
                  <w:marTop w:val="0"/>
                  <w:marBottom w:val="0"/>
                  <w:divBdr>
                    <w:top w:val="none" w:sz="0" w:space="0" w:color="auto"/>
                    <w:left w:val="none" w:sz="0" w:space="0" w:color="auto"/>
                    <w:bottom w:val="none" w:sz="0" w:space="0" w:color="auto"/>
                    <w:right w:val="none" w:sz="0" w:space="0" w:color="auto"/>
                  </w:divBdr>
                  <w:divsChild>
                    <w:div w:id="2075080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3958133">
      <w:bodyDiv w:val="1"/>
      <w:marLeft w:val="0"/>
      <w:marRight w:val="0"/>
      <w:marTop w:val="0"/>
      <w:marBottom w:val="0"/>
      <w:divBdr>
        <w:top w:val="none" w:sz="0" w:space="0" w:color="auto"/>
        <w:left w:val="none" w:sz="0" w:space="0" w:color="auto"/>
        <w:bottom w:val="none" w:sz="0" w:space="0" w:color="auto"/>
        <w:right w:val="none" w:sz="0" w:space="0" w:color="auto"/>
      </w:divBdr>
    </w:div>
    <w:div w:id="1529179891">
      <w:bodyDiv w:val="1"/>
      <w:marLeft w:val="0"/>
      <w:marRight w:val="0"/>
      <w:marTop w:val="0"/>
      <w:marBottom w:val="0"/>
      <w:divBdr>
        <w:top w:val="none" w:sz="0" w:space="0" w:color="auto"/>
        <w:left w:val="none" w:sz="0" w:space="0" w:color="auto"/>
        <w:bottom w:val="none" w:sz="0" w:space="0" w:color="auto"/>
        <w:right w:val="none" w:sz="0" w:space="0" w:color="auto"/>
      </w:divBdr>
    </w:div>
    <w:div w:id="1743940960">
      <w:bodyDiv w:val="1"/>
      <w:marLeft w:val="0"/>
      <w:marRight w:val="0"/>
      <w:marTop w:val="0"/>
      <w:marBottom w:val="0"/>
      <w:divBdr>
        <w:top w:val="none" w:sz="0" w:space="0" w:color="auto"/>
        <w:left w:val="none" w:sz="0" w:space="0" w:color="auto"/>
        <w:bottom w:val="none" w:sz="0" w:space="0" w:color="auto"/>
        <w:right w:val="none" w:sz="0" w:space="0" w:color="auto"/>
      </w:divBdr>
    </w:div>
    <w:div w:id="1789397228">
      <w:bodyDiv w:val="1"/>
      <w:marLeft w:val="0"/>
      <w:marRight w:val="0"/>
      <w:marTop w:val="0"/>
      <w:marBottom w:val="0"/>
      <w:divBdr>
        <w:top w:val="none" w:sz="0" w:space="0" w:color="auto"/>
        <w:left w:val="none" w:sz="0" w:space="0" w:color="auto"/>
        <w:bottom w:val="none" w:sz="0" w:space="0" w:color="auto"/>
        <w:right w:val="none" w:sz="0" w:space="0" w:color="auto"/>
      </w:divBdr>
      <w:divsChild>
        <w:div w:id="1722167876">
          <w:marLeft w:val="0"/>
          <w:marRight w:val="0"/>
          <w:marTop w:val="0"/>
          <w:marBottom w:val="0"/>
          <w:divBdr>
            <w:top w:val="none" w:sz="0" w:space="0" w:color="auto"/>
            <w:left w:val="none" w:sz="0" w:space="0" w:color="auto"/>
            <w:bottom w:val="none" w:sz="0" w:space="0" w:color="auto"/>
            <w:right w:val="none" w:sz="0" w:space="0" w:color="auto"/>
          </w:divBdr>
          <w:divsChild>
            <w:div w:id="1228539220">
              <w:marLeft w:val="0"/>
              <w:marRight w:val="0"/>
              <w:marTop w:val="0"/>
              <w:marBottom w:val="0"/>
              <w:divBdr>
                <w:top w:val="none" w:sz="0" w:space="0" w:color="auto"/>
                <w:left w:val="none" w:sz="0" w:space="0" w:color="auto"/>
                <w:bottom w:val="none" w:sz="0" w:space="0" w:color="auto"/>
                <w:right w:val="none" w:sz="0" w:space="0" w:color="auto"/>
              </w:divBdr>
              <w:divsChild>
                <w:div w:id="1349714956">
                  <w:marLeft w:val="0"/>
                  <w:marRight w:val="0"/>
                  <w:marTop w:val="0"/>
                  <w:marBottom w:val="0"/>
                  <w:divBdr>
                    <w:top w:val="none" w:sz="0" w:space="0" w:color="auto"/>
                    <w:left w:val="none" w:sz="0" w:space="0" w:color="auto"/>
                    <w:bottom w:val="none" w:sz="0" w:space="0" w:color="auto"/>
                    <w:right w:val="none" w:sz="0" w:space="0" w:color="auto"/>
                  </w:divBdr>
                  <w:divsChild>
                    <w:div w:id="1263802055">
                      <w:marLeft w:val="0"/>
                      <w:marRight w:val="0"/>
                      <w:marTop w:val="0"/>
                      <w:marBottom w:val="0"/>
                      <w:divBdr>
                        <w:top w:val="none" w:sz="0" w:space="0" w:color="auto"/>
                        <w:left w:val="none" w:sz="0" w:space="0" w:color="auto"/>
                        <w:bottom w:val="none" w:sz="0" w:space="0" w:color="auto"/>
                        <w:right w:val="none" w:sz="0" w:space="0" w:color="auto"/>
                      </w:divBdr>
                      <w:divsChild>
                        <w:div w:id="1261836722">
                          <w:marLeft w:val="0"/>
                          <w:marRight w:val="0"/>
                          <w:marTop w:val="0"/>
                          <w:marBottom w:val="0"/>
                          <w:divBdr>
                            <w:top w:val="none" w:sz="0" w:space="0" w:color="auto"/>
                            <w:left w:val="none" w:sz="0" w:space="0" w:color="auto"/>
                            <w:bottom w:val="none" w:sz="0" w:space="0" w:color="auto"/>
                            <w:right w:val="none" w:sz="0" w:space="0" w:color="auto"/>
                          </w:divBdr>
                          <w:divsChild>
                            <w:div w:id="525944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40610165">
      <w:bodyDiv w:val="1"/>
      <w:marLeft w:val="0"/>
      <w:marRight w:val="0"/>
      <w:marTop w:val="0"/>
      <w:marBottom w:val="0"/>
      <w:divBdr>
        <w:top w:val="none" w:sz="0" w:space="0" w:color="auto"/>
        <w:left w:val="none" w:sz="0" w:space="0" w:color="auto"/>
        <w:bottom w:val="none" w:sz="0" w:space="0" w:color="auto"/>
        <w:right w:val="none" w:sz="0" w:space="0" w:color="auto"/>
      </w:divBdr>
      <w:divsChild>
        <w:div w:id="1890997954">
          <w:marLeft w:val="0"/>
          <w:marRight w:val="0"/>
          <w:marTop w:val="0"/>
          <w:marBottom w:val="0"/>
          <w:divBdr>
            <w:top w:val="none" w:sz="0" w:space="0" w:color="auto"/>
            <w:left w:val="none" w:sz="0" w:space="0" w:color="auto"/>
            <w:bottom w:val="none" w:sz="0" w:space="0" w:color="auto"/>
            <w:right w:val="none" w:sz="0" w:space="0" w:color="auto"/>
          </w:divBdr>
          <w:divsChild>
            <w:div w:id="1905484473">
              <w:marLeft w:val="0"/>
              <w:marRight w:val="0"/>
              <w:marTop w:val="0"/>
              <w:marBottom w:val="0"/>
              <w:divBdr>
                <w:top w:val="none" w:sz="0" w:space="0" w:color="auto"/>
                <w:left w:val="none" w:sz="0" w:space="0" w:color="auto"/>
                <w:bottom w:val="none" w:sz="0" w:space="0" w:color="auto"/>
                <w:right w:val="none" w:sz="0" w:space="0" w:color="auto"/>
              </w:divBdr>
              <w:divsChild>
                <w:div w:id="155652167">
                  <w:marLeft w:val="0"/>
                  <w:marRight w:val="0"/>
                  <w:marTop w:val="0"/>
                  <w:marBottom w:val="0"/>
                  <w:divBdr>
                    <w:top w:val="none" w:sz="0" w:space="0" w:color="auto"/>
                    <w:left w:val="none" w:sz="0" w:space="0" w:color="auto"/>
                    <w:bottom w:val="none" w:sz="0" w:space="0" w:color="auto"/>
                    <w:right w:val="none" w:sz="0" w:space="0" w:color="auto"/>
                  </w:divBdr>
                  <w:divsChild>
                    <w:div w:id="149907170">
                      <w:marLeft w:val="0"/>
                      <w:marRight w:val="0"/>
                      <w:marTop w:val="0"/>
                      <w:marBottom w:val="0"/>
                      <w:divBdr>
                        <w:top w:val="none" w:sz="0" w:space="0" w:color="auto"/>
                        <w:left w:val="none" w:sz="0" w:space="0" w:color="auto"/>
                        <w:bottom w:val="none" w:sz="0" w:space="0" w:color="auto"/>
                        <w:right w:val="none" w:sz="0" w:space="0" w:color="auto"/>
                      </w:divBdr>
                      <w:divsChild>
                        <w:div w:id="535657598">
                          <w:marLeft w:val="0"/>
                          <w:marRight w:val="0"/>
                          <w:marTop w:val="0"/>
                          <w:marBottom w:val="0"/>
                          <w:divBdr>
                            <w:top w:val="none" w:sz="0" w:space="0" w:color="auto"/>
                            <w:left w:val="none" w:sz="0" w:space="0" w:color="auto"/>
                            <w:bottom w:val="none" w:sz="0" w:space="0" w:color="auto"/>
                            <w:right w:val="none" w:sz="0" w:space="0" w:color="auto"/>
                          </w:divBdr>
                          <w:divsChild>
                            <w:div w:id="1067844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66676533">
      <w:bodyDiv w:val="1"/>
      <w:marLeft w:val="0"/>
      <w:marRight w:val="0"/>
      <w:marTop w:val="0"/>
      <w:marBottom w:val="0"/>
      <w:divBdr>
        <w:top w:val="none" w:sz="0" w:space="0" w:color="auto"/>
        <w:left w:val="none" w:sz="0" w:space="0" w:color="auto"/>
        <w:bottom w:val="none" w:sz="0" w:space="0" w:color="auto"/>
        <w:right w:val="none" w:sz="0" w:space="0" w:color="auto"/>
      </w:divBdr>
      <w:divsChild>
        <w:div w:id="459692648">
          <w:marLeft w:val="0"/>
          <w:marRight w:val="0"/>
          <w:marTop w:val="0"/>
          <w:marBottom w:val="0"/>
          <w:divBdr>
            <w:top w:val="none" w:sz="0" w:space="0" w:color="auto"/>
            <w:left w:val="none" w:sz="0" w:space="0" w:color="auto"/>
            <w:bottom w:val="none" w:sz="0" w:space="0" w:color="auto"/>
            <w:right w:val="none" w:sz="0" w:space="0" w:color="auto"/>
          </w:divBdr>
          <w:divsChild>
            <w:div w:id="1607927589">
              <w:marLeft w:val="0"/>
              <w:marRight w:val="0"/>
              <w:marTop w:val="0"/>
              <w:marBottom w:val="0"/>
              <w:divBdr>
                <w:top w:val="none" w:sz="0" w:space="0" w:color="auto"/>
                <w:left w:val="none" w:sz="0" w:space="0" w:color="auto"/>
                <w:bottom w:val="none" w:sz="0" w:space="0" w:color="auto"/>
                <w:right w:val="none" w:sz="0" w:space="0" w:color="auto"/>
              </w:divBdr>
              <w:divsChild>
                <w:div w:id="946691031">
                  <w:marLeft w:val="0"/>
                  <w:marRight w:val="0"/>
                  <w:marTop w:val="0"/>
                  <w:marBottom w:val="0"/>
                  <w:divBdr>
                    <w:top w:val="none" w:sz="0" w:space="0" w:color="auto"/>
                    <w:left w:val="none" w:sz="0" w:space="0" w:color="auto"/>
                    <w:bottom w:val="none" w:sz="0" w:space="0" w:color="auto"/>
                    <w:right w:val="none" w:sz="0" w:space="0" w:color="auto"/>
                  </w:divBdr>
                  <w:divsChild>
                    <w:div w:id="395397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0094753">
      <w:bodyDiv w:val="1"/>
      <w:marLeft w:val="0"/>
      <w:marRight w:val="0"/>
      <w:marTop w:val="0"/>
      <w:marBottom w:val="0"/>
      <w:divBdr>
        <w:top w:val="none" w:sz="0" w:space="0" w:color="auto"/>
        <w:left w:val="none" w:sz="0" w:space="0" w:color="auto"/>
        <w:bottom w:val="none" w:sz="0" w:space="0" w:color="auto"/>
        <w:right w:val="none" w:sz="0" w:space="0" w:color="auto"/>
      </w:divBdr>
      <w:divsChild>
        <w:div w:id="1266957142">
          <w:marLeft w:val="0"/>
          <w:marRight w:val="0"/>
          <w:marTop w:val="0"/>
          <w:marBottom w:val="0"/>
          <w:divBdr>
            <w:top w:val="none" w:sz="0" w:space="0" w:color="auto"/>
            <w:left w:val="none" w:sz="0" w:space="0" w:color="auto"/>
            <w:bottom w:val="none" w:sz="0" w:space="0" w:color="auto"/>
            <w:right w:val="none" w:sz="0" w:space="0" w:color="auto"/>
          </w:divBdr>
          <w:divsChild>
            <w:div w:id="1072853966">
              <w:marLeft w:val="0"/>
              <w:marRight w:val="0"/>
              <w:marTop w:val="0"/>
              <w:marBottom w:val="0"/>
              <w:divBdr>
                <w:top w:val="none" w:sz="0" w:space="0" w:color="auto"/>
                <w:left w:val="none" w:sz="0" w:space="0" w:color="auto"/>
                <w:bottom w:val="none" w:sz="0" w:space="0" w:color="auto"/>
                <w:right w:val="none" w:sz="0" w:space="0" w:color="auto"/>
              </w:divBdr>
              <w:divsChild>
                <w:div w:id="1502694073">
                  <w:marLeft w:val="0"/>
                  <w:marRight w:val="0"/>
                  <w:marTop w:val="0"/>
                  <w:marBottom w:val="0"/>
                  <w:divBdr>
                    <w:top w:val="none" w:sz="0" w:space="0" w:color="auto"/>
                    <w:left w:val="none" w:sz="0" w:space="0" w:color="auto"/>
                    <w:bottom w:val="none" w:sz="0" w:space="0" w:color="auto"/>
                    <w:right w:val="none" w:sz="0" w:space="0" w:color="auto"/>
                  </w:divBdr>
                  <w:divsChild>
                    <w:div w:id="361978565">
                      <w:marLeft w:val="0"/>
                      <w:marRight w:val="0"/>
                      <w:marTop w:val="0"/>
                      <w:marBottom w:val="0"/>
                      <w:divBdr>
                        <w:top w:val="none" w:sz="0" w:space="0" w:color="auto"/>
                        <w:left w:val="none" w:sz="0" w:space="0" w:color="auto"/>
                        <w:bottom w:val="none" w:sz="0" w:space="0" w:color="auto"/>
                        <w:right w:val="none" w:sz="0" w:space="0" w:color="auto"/>
                      </w:divBdr>
                      <w:divsChild>
                        <w:div w:id="1365325575">
                          <w:marLeft w:val="0"/>
                          <w:marRight w:val="0"/>
                          <w:marTop w:val="0"/>
                          <w:marBottom w:val="0"/>
                          <w:divBdr>
                            <w:top w:val="none" w:sz="0" w:space="0" w:color="auto"/>
                            <w:left w:val="none" w:sz="0" w:space="0" w:color="auto"/>
                            <w:bottom w:val="none" w:sz="0" w:space="0" w:color="auto"/>
                            <w:right w:val="none" w:sz="0" w:space="0" w:color="auto"/>
                          </w:divBdr>
                          <w:divsChild>
                            <w:div w:id="1319308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21080198">
      <w:bodyDiv w:val="1"/>
      <w:marLeft w:val="0"/>
      <w:marRight w:val="0"/>
      <w:marTop w:val="0"/>
      <w:marBottom w:val="0"/>
      <w:divBdr>
        <w:top w:val="none" w:sz="0" w:space="0" w:color="auto"/>
        <w:left w:val="none" w:sz="0" w:space="0" w:color="auto"/>
        <w:bottom w:val="none" w:sz="0" w:space="0" w:color="auto"/>
        <w:right w:val="none" w:sz="0" w:space="0" w:color="auto"/>
      </w:divBdr>
      <w:divsChild>
        <w:div w:id="806169803">
          <w:marLeft w:val="0"/>
          <w:marRight w:val="0"/>
          <w:marTop w:val="0"/>
          <w:marBottom w:val="0"/>
          <w:divBdr>
            <w:top w:val="none" w:sz="0" w:space="0" w:color="auto"/>
            <w:left w:val="none" w:sz="0" w:space="0" w:color="auto"/>
            <w:bottom w:val="none" w:sz="0" w:space="0" w:color="auto"/>
            <w:right w:val="none" w:sz="0" w:space="0" w:color="auto"/>
          </w:divBdr>
          <w:divsChild>
            <w:div w:id="396558817">
              <w:marLeft w:val="0"/>
              <w:marRight w:val="0"/>
              <w:marTop w:val="0"/>
              <w:marBottom w:val="0"/>
              <w:divBdr>
                <w:top w:val="none" w:sz="0" w:space="0" w:color="auto"/>
                <w:left w:val="none" w:sz="0" w:space="0" w:color="auto"/>
                <w:bottom w:val="none" w:sz="0" w:space="0" w:color="auto"/>
                <w:right w:val="none" w:sz="0" w:space="0" w:color="auto"/>
              </w:divBdr>
              <w:divsChild>
                <w:div w:id="1538086598">
                  <w:marLeft w:val="0"/>
                  <w:marRight w:val="0"/>
                  <w:marTop w:val="0"/>
                  <w:marBottom w:val="0"/>
                  <w:divBdr>
                    <w:top w:val="none" w:sz="0" w:space="0" w:color="auto"/>
                    <w:left w:val="none" w:sz="0" w:space="0" w:color="auto"/>
                    <w:bottom w:val="none" w:sz="0" w:space="0" w:color="auto"/>
                    <w:right w:val="none" w:sz="0" w:space="0" w:color="auto"/>
                  </w:divBdr>
                  <w:divsChild>
                    <w:div w:id="340547706">
                      <w:marLeft w:val="0"/>
                      <w:marRight w:val="0"/>
                      <w:marTop w:val="0"/>
                      <w:marBottom w:val="0"/>
                      <w:divBdr>
                        <w:top w:val="none" w:sz="0" w:space="0" w:color="auto"/>
                        <w:left w:val="none" w:sz="0" w:space="0" w:color="auto"/>
                        <w:bottom w:val="none" w:sz="0" w:space="0" w:color="auto"/>
                        <w:right w:val="none" w:sz="0" w:space="0" w:color="auto"/>
                      </w:divBdr>
                      <w:divsChild>
                        <w:div w:id="1471631353">
                          <w:marLeft w:val="0"/>
                          <w:marRight w:val="0"/>
                          <w:marTop w:val="0"/>
                          <w:marBottom w:val="0"/>
                          <w:divBdr>
                            <w:top w:val="none" w:sz="0" w:space="0" w:color="auto"/>
                            <w:left w:val="none" w:sz="0" w:space="0" w:color="auto"/>
                            <w:bottom w:val="none" w:sz="0" w:space="0" w:color="auto"/>
                            <w:right w:val="none" w:sz="0" w:space="0" w:color="auto"/>
                          </w:divBdr>
                          <w:divsChild>
                            <w:div w:id="289015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64212359">
      <w:bodyDiv w:val="1"/>
      <w:marLeft w:val="0"/>
      <w:marRight w:val="0"/>
      <w:marTop w:val="0"/>
      <w:marBottom w:val="0"/>
      <w:divBdr>
        <w:top w:val="none" w:sz="0" w:space="0" w:color="auto"/>
        <w:left w:val="none" w:sz="0" w:space="0" w:color="auto"/>
        <w:bottom w:val="none" w:sz="0" w:space="0" w:color="auto"/>
        <w:right w:val="none" w:sz="0" w:space="0" w:color="auto"/>
      </w:divBdr>
    </w:div>
    <w:div w:id="2076196776">
      <w:bodyDiv w:val="1"/>
      <w:marLeft w:val="0"/>
      <w:marRight w:val="0"/>
      <w:marTop w:val="0"/>
      <w:marBottom w:val="0"/>
      <w:divBdr>
        <w:top w:val="none" w:sz="0" w:space="0" w:color="auto"/>
        <w:left w:val="none" w:sz="0" w:space="0" w:color="auto"/>
        <w:bottom w:val="none" w:sz="0" w:space="0" w:color="auto"/>
        <w:right w:val="none" w:sz="0" w:space="0" w:color="auto"/>
      </w:divBdr>
      <w:divsChild>
        <w:div w:id="144712516">
          <w:marLeft w:val="0"/>
          <w:marRight w:val="0"/>
          <w:marTop w:val="0"/>
          <w:marBottom w:val="0"/>
          <w:divBdr>
            <w:top w:val="none" w:sz="0" w:space="0" w:color="auto"/>
            <w:left w:val="none" w:sz="0" w:space="0" w:color="auto"/>
            <w:bottom w:val="none" w:sz="0" w:space="0" w:color="auto"/>
            <w:right w:val="none" w:sz="0" w:space="0" w:color="auto"/>
          </w:divBdr>
          <w:divsChild>
            <w:div w:id="961113192">
              <w:marLeft w:val="0"/>
              <w:marRight w:val="0"/>
              <w:marTop w:val="0"/>
              <w:marBottom w:val="0"/>
              <w:divBdr>
                <w:top w:val="none" w:sz="0" w:space="0" w:color="auto"/>
                <w:left w:val="none" w:sz="0" w:space="0" w:color="auto"/>
                <w:bottom w:val="none" w:sz="0" w:space="0" w:color="auto"/>
                <w:right w:val="none" w:sz="0" w:space="0" w:color="auto"/>
              </w:divBdr>
              <w:divsChild>
                <w:div w:id="751009462">
                  <w:marLeft w:val="0"/>
                  <w:marRight w:val="0"/>
                  <w:marTop w:val="0"/>
                  <w:marBottom w:val="0"/>
                  <w:divBdr>
                    <w:top w:val="none" w:sz="0" w:space="0" w:color="auto"/>
                    <w:left w:val="none" w:sz="0" w:space="0" w:color="auto"/>
                    <w:bottom w:val="none" w:sz="0" w:space="0" w:color="auto"/>
                    <w:right w:val="none" w:sz="0" w:space="0" w:color="auto"/>
                  </w:divBdr>
                  <w:divsChild>
                    <w:div w:id="418137204">
                      <w:marLeft w:val="0"/>
                      <w:marRight w:val="0"/>
                      <w:marTop w:val="0"/>
                      <w:marBottom w:val="0"/>
                      <w:divBdr>
                        <w:top w:val="none" w:sz="0" w:space="0" w:color="auto"/>
                        <w:left w:val="none" w:sz="0" w:space="0" w:color="auto"/>
                        <w:bottom w:val="none" w:sz="0" w:space="0" w:color="auto"/>
                        <w:right w:val="none" w:sz="0" w:space="0" w:color="auto"/>
                      </w:divBdr>
                      <w:divsChild>
                        <w:div w:id="1682047283">
                          <w:marLeft w:val="0"/>
                          <w:marRight w:val="0"/>
                          <w:marTop w:val="0"/>
                          <w:marBottom w:val="0"/>
                          <w:divBdr>
                            <w:top w:val="none" w:sz="0" w:space="0" w:color="auto"/>
                            <w:left w:val="none" w:sz="0" w:space="0" w:color="auto"/>
                            <w:bottom w:val="none" w:sz="0" w:space="0" w:color="auto"/>
                            <w:right w:val="none" w:sz="0" w:space="0" w:color="auto"/>
                          </w:divBdr>
                          <w:divsChild>
                            <w:div w:id="222906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84714042">
      <w:bodyDiv w:val="1"/>
      <w:marLeft w:val="0"/>
      <w:marRight w:val="0"/>
      <w:marTop w:val="0"/>
      <w:marBottom w:val="0"/>
      <w:divBdr>
        <w:top w:val="none" w:sz="0" w:space="0" w:color="auto"/>
        <w:left w:val="none" w:sz="0" w:space="0" w:color="auto"/>
        <w:bottom w:val="none" w:sz="0" w:space="0" w:color="auto"/>
        <w:right w:val="none" w:sz="0" w:space="0" w:color="auto"/>
      </w:divBdr>
    </w:div>
    <w:div w:id="2102599295">
      <w:bodyDiv w:val="1"/>
      <w:marLeft w:val="0"/>
      <w:marRight w:val="0"/>
      <w:marTop w:val="0"/>
      <w:marBottom w:val="0"/>
      <w:divBdr>
        <w:top w:val="none" w:sz="0" w:space="0" w:color="auto"/>
        <w:left w:val="none" w:sz="0" w:space="0" w:color="auto"/>
        <w:bottom w:val="none" w:sz="0" w:space="0" w:color="auto"/>
        <w:right w:val="none" w:sz="0" w:space="0" w:color="auto"/>
      </w:divBdr>
      <w:divsChild>
        <w:div w:id="1367021393">
          <w:marLeft w:val="0"/>
          <w:marRight w:val="0"/>
          <w:marTop w:val="0"/>
          <w:marBottom w:val="0"/>
          <w:divBdr>
            <w:top w:val="none" w:sz="0" w:space="0" w:color="auto"/>
            <w:left w:val="none" w:sz="0" w:space="0" w:color="auto"/>
            <w:bottom w:val="none" w:sz="0" w:space="0" w:color="auto"/>
            <w:right w:val="none" w:sz="0" w:space="0" w:color="auto"/>
          </w:divBdr>
          <w:divsChild>
            <w:div w:id="1549873708">
              <w:marLeft w:val="0"/>
              <w:marRight w:val="0"/>
              <w:marTop w:val="0"/>
              <w:marBottom w:val="0"/>
              <w:divBdr>
                <w:top w:val="none" w:sz="0" w:space="0" w:color="auto"/>
                <w:left w:val="none" w:sz="0" w:space="0" w:color="auto"/>
                <w:bottom w:val="none" w:sz="0" w:space="0" w:color="auto"/>
                <w:right w:val="none" w:sz="0" w:space="0" w:color="auto"/>
              </w:divBdr>
              <w:divsChild>
                <w:div w:id="510529376">
                  <w:marLeft w:val="0"/>
                  <w:marRight w:val="0"/>
                  <w:marTop w:val="0"/>
                  <w:marBottom w:val="0"/>
                  <w:divBdr>
                    <w:top w:val="none" w:sz="0" w:space="0" w:color="auto"/>
                    <w:left w:val="none" w:sz="0" w:space="0" w:color="auto"/>
                    <w:bottom w:val="none" w:sz="0" w:space="0" w:color="auto"/>
                    <w:right w:val="none" w:sz="0" w:space="0" w:color="auto"/>
                  </w:divBdr>
                  <w:divsChild>
                    <w:div w:id="1397435586">
                      <w:marLeft w:val="0"/>
                      <w:marRight w:val="0"/>
                      <w:marTop w:val="0"/>
                      <w:marBottom w:val="0"/>
                      <w:divBdr>
                        <w:top w:val="none" w:sz="0" w:space="0" w:color="auto"/>
                        <w:left w:val="none" w:sz="0" w:space="0" w:color="auto"/>
                        <w:bottom w:val="none" w:sz="0" w:space="0" w:color="auto"/>
                        <w:right w:val="none" w:sz="0" w:space="0" w:color="auto"/>
                      </w:divBdr>
                      <w:divsChild>
                        <w:div w:id="769617973">
                          <w:marLeft w:val="0"/>
                          <w:marRight w:val="0"/>
                          <w:marTop w:val="0"/>
                          <w:marBottom w:val="0"/>
                          <w:divBdr>
                            <w:top w:val="none" w:sz="0" w:space="0" w:color="auto"/>
                            <w:left w:val="none" w:sz="0" w:space="0" w:color="auto"/>
                            <w:bottom w:val="none" w:sz="0" w:space="0" w:color="auto"/>
                            <w:right w:val="none" w:sz="0" w:space="0" w:color="auto"/>
                          </w:divBdr>
                          <w:divsChild>
                            <w:div w:id="1482426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04102065">
      <w:bodyDiv w:val="1"/>
      <w:marLeft w:val="0"/>
      <w:marRight w:val="0"/>
      <w:marTop w:val="0"/>
      <w:marBottom w:val="0"/>
      <w:divBdr>
        <w:top w:val="none" w:sz="0" w:space="0" w:color="auto"/>
        <w:left w:val="none" w:sz="0" w:space="0" w:color="auto"/>
        <w:bottom w:val="none" w:sz="0" w:space="0" w:color="auto"/>
        <w:right w:val="none" w:sz="0" w:space="0" w:color="auto"/>
      </w:divBdr>
      <w:divsChild>
        <w:div w:id="542601390">
          <w:marLeft w:val="0"/>
          <w:marRight w:val="0"/>
          <w:marTop w:val="0"/>
          <w:marBottom w:val="0"/>
          <w:divBdr>
            <w:top w:val="none" w:sz="0" w:space="0" w:color="auto"/>
            <w:left w:val="none" w:sz="0" w:space="0" w:color="auto"/>
            <w:bottom w:val="none" w:sz="0" w:space="0" w:color="auto"/>
            <w:right w:val="none" w:sz="0" w:space="0" w:color="auto"/>
          </w:divBdr>
          <w:divsChild>
            <w:div w:id="901797201">
              <w:marLeft w:val="0"/>
              <w:marRight w:val="0"/>
              <w:marTop w:val="0"/>
              <w:marBottom w:val="0"/>
              <w:divBdr>
                <w:top w:val="none" w:sz="0" w:space="0" w:color="auto"/>
                <w:left w:val="none" w:sz="0" w:space="0" w:color="auto"/>
                <w:bottom w:val="none" w:sz="0" w:space="0" w:color="auto"/>
                <w:right w:val="none" w:sz="0" w:space="0" w:color="auto"/>
              </w:divBdr>
              <w:divsChild>
                <w:div w:id="1731685945">
                  <w:marLeft w:val="0"/>
                  <w:marRight w:val="0"/>
                  <w:marTop w:val="0"/>
                  <w:marBottom w:val="0"/>
                  <w:divBdr>
                    <w:top w:val="none" w:sz="0" w:space="0" w:color="auto"/>
                    <w:left w:val="none" w:sz="0" w:space="0" w:color="auto"/>
                    <w:bottom w:val="none" w:sz="0" w:space="0" w:color="auto"/>
                    <w:right w:val="none" w:sz="0" w:space="0" w:color="auto"/>
                  </w:divBdr>
                  <w:divsChild>
                    <w:div w:id="798837868">
                      <w:marLeft w:val="0"/>
                      <w:marRight w:val="0"/>
                      <w:marTop w:val="0"/>
                      <w:marBottom w:val="0"/>
                      <w:divBdr>
                        <w:top w:val="none" w:sz="0" w:space="0" w:color="auto"/>
                        <w:left w:val="none" w:sz="0" w:space="0" w:color="auto"/>
                        <w:bottom w:val="none" w:sz="0" w:space="0" w:color="auto"/>
                        <w:right w:val="none" w:sz="0" w:space="0" w:color="auto"/>
                      </w:divBdr>
                      <w:divsChild>
                        <w:div w:id="1121723529">
                          <w:marLeft w:val="0"/>
                          <w:marRight w:val="0"/>
                          <w:marTop w:val="0"/>
                          <w:marBottom w:val="0"/>
                          <w:divBdr>
                            <w:top w:val="none" w:sz="0" w:space="0" w:color="auto"/>
                            <w:left w:val="none" w:sz="0" w:space="0" w:color="auto"/>
                            <w:bottom w:val="none" w:sz="0" w:space="0" w:color="auto"/>
                            <w:right w:val="none" w:sz="0" w:space="0" w:color="auto"/>
                          </w:divBdr>
                          <w:divsChild>
                            <w:div w:id="717899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31699123">
      <w:bodyDiv w:val="1"/>
      <w:marLeft w:val="0"/>
      <w:marRight w:val="0"/>
      <w:marTop w:val="0"/>
      <w:marBottom w:val="0"/>
      <w:divBdr>
        <w:top w:val="none" w:sz="0" w:space="0" w:color="auto"/>
        <w:left w:val="none" w:sz="0" w:space="0" w:color="auto"/>
        <w:bottom w:val="none" w:sz="0" w:space="0" w:color="auto"/>
        <w:right w:val="none" w:sz="0" w:space="0" w:color="auto"/>
      </w:divBdr>
    </w:div>
    <w:div w:id="2137214114">
      <w:bodyDiv w:val="1"/>
      <w:marLeft w:val="0"/>
      <w:marRight w:val="0"/>
      <w:marTop w:val="0"/>
      <w:marBottom w:val="0"/>
      <w:divBdr>
        <w:top w:val="none" w:sz="0" w:space="0" w:color="auto"/>
        <w:left w:val="none" w:sz="0" w:space="0" w:color="auto"/>
        <w:bottom w:val="none" w:sz="0" w:space="0" w:color="auto"/>
        <w:right w:val="none" w:sz="0" w:space="0" w:color="auto"/>
      </w:divBdr>
      <w:divsChild>
        <w:div w:id="719593868">
          <w:marLeft w:val="0"/>
          <w:marRight w:val="0"/>
          <w:marTop w:val="0"/>
          <w:marBottom w:val="0"/>
          <w:divBdr>
            <w:top w:val="none" w:sz="0" w:space="0" w:color="auto"/>
            <w:left w:val="none" w:sz="0" w:space="0" w:color="auto"/>
            <w:bottom w:val="none" w:sz="0" w:space="0" w:color="auto"/>
            <w:right w:val="none" w:sz="0" w:space="0" w:color="auto"/>
          </w:divBdr>
          <w:divsChild>
            <w:div w:id="1009335845">
              <w:marLeft w:val="0"/>
              <w:marRight w:val="0"/>
              <w:marTop w:val="0"/>
              <w:marBottom w:val="0"/>
              <w:divBdr>
                <w:top w:val="none" w:sz="0" w:space="0" w:color="auto"/>
                <w:left w:val="none" w:sz="0" w:space="0" w:color="auto"/>
                <w:bottom w:val="none" w:sz="0" w:space="0" w:color="auto"/>
                <w:right w:val="none" w:sz="0" w:space="0" w:color="auto"/>
              </w:divBdr>
              <w:divsChild>
                <w:div w:id="1797749707">
                  <w:marLeft w:val="0"/>
                  <w:marRight w:val="0"/>
                  <w:marTop w:val="0"/>
                  <w:marBottom w:val="0"/>
                  <w:divBdr>
                    <w:top w:val="none" w:sz="0" w:space="0" w:color="auto"/>
                    <w:left w:val="none" w:sz="0" w:space="0" w:color="auto"/>
                    <w:bottom w:val="none" w:sz="0" w:space="0" w:color="auto"/>
                    <w:right w:val="none" w:sz="0" w:space="0" w:color="auto"/>
                  </w:divBdr>
                  <w:divsChild>
                    <w:div w:id="739787039">
                      <w:marLeft w:val="0"/>
                      <w:marRight w:val="0"/>
                      <w:marTop w:val="0"/>
                      <w:marBottom w:val="0"/>
                      <w:divBdr>
                        <w:top w:val="none" w:sz="0" w:space="0" w:color="auto"/>
                        <w:left w:val="none" w:sz="0" w:space="0" w:color="auto"/>
                        <w:bottom w:val="none" w:sz="0" w:space="0" w:color="auto"/>
                        <w:right w:val="none" w:sz="0" w:space="0" w:color="auto"/>
                      </w:divBdr>
                      <w:divsChild>
                        <w:div w:id="977535437">
                          <w:marLeft w:val="0"/>
                          <w:marRight w:val="0"/>
                          <w:marTop w:val="0"/>
                          <w:marBottom w:val="0"/>
                          <w:divBdr>
                            <w:top w:val="none" w:sz="0" w:space="0" w:color="auto"/>
                            <w:left w:val="none" w:sz="0" w:space="0" w:color="auto"/>
                            <w:bottom w:val="none" w:sz="0" w:space="0" w:color="auto"/>
                            <w:right w:val="none" w:sz="0" w:space="0" w:color="auto"/>
                          </w:divBdr>
                          <w:divsChild>
                            <w:div w:id="587735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header" Target="header1.xml"/><Relationship Id="rId16" Type="http://schemas.openxmlformats.org/officeDocument/2006/relationships/image" Target="media/image6.png"/><Relationship Id="rId11" Type="http://schemas.openxmlformats.org/officeDocument/2006/relationships/image" Target="media/image1.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numbering" Target="numbering.xml"/><Relationship Id="rId90" Type="http://schemas.openxmlformats.org/officeDocument/2006/relationships/footer" Target="footer1.xml"/><Relationship Id="rId95" Type="http://schemas.openxmlformats.org/officeDocument/2006/relationships/theme" Target="theme/theme1.xml"/><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hyperlink" Target="mailto:pdets@microsoft.com" TargetMode="External"/><Relationship Id="rId91"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microsoft.com/office/2011/relationships/people" Target="peop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7" Type="http://schemas.openxmlformats.org/officeDocument/2006/relationships/settings" Target="settings.xml"/><Relationship Id="rId71" Type="http://schemas.openxmlformats.org/officeDocument/2006/relationships/image" Target="media/image61.png"/><Relationship Id="rId92" Type="http://schemas.openxmlformats.org/officeDocument/2006/relationships/footer" Target="footer3.xml"/><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D38D393254D930438EAEFA57144E97A1" ma:contentTypeVersion="24" ma:contentTypeDescription="Create a new document." ma:contentTypeScope="" ma:versionID="d82d0ca722b44d916b86d5c968ec58ff">
  <xsd:schema xmlns:xsd="http://www.w3.org/2001/XMLSchema" xmlns:xs="http://www.w3.org/2001/XMLSchema" xmlns:p="http://schemas.microsoft.com/office/2006/metadata/properties" xmlns:ns1="http://schemas.microsoft.com/sharepoint/v3" xmlns:ns2="ed971524-76e7-40a8-a01a-f99956bd178c" xmlns:ns3="b0e4521d-181b-4aee-b4a8-952b2bc14729" xmlns:ns4="230e9df3-be65-4c73-a93b-d1236ebd677e" targetNamespace="http://schemas.microsoft.com/office/2006/metadata/properties" ma:root="true" ma:fieldsID="b7a4b32f88f49f1be663cd7a14fc9160" ns1:_="" ns2:_="" ns3:_="" ns4:_="">
    <xsd:import namespace="http://schemas.microsoft.com/sharepoint/v3"/>
    <xsd:import namespace="ed971524-76e7-40a8-a01a-f99956bd178c"/>
    <xsd:import namespace="b0e4521d-181b-4aee-b4a8-952b2bc14729"/>
    <xsd:import namespace="230e9df3-be65-4c73-a93b-d1236ebd677e"/>
    <xsd:element name="properties">
      <xsd:complexType>
        <xsd:sequence>
          <xsd:element name="documentManagement">
            <xsd:complexType>
              <xsd:all>
                <xsd:element ref="ns2:MediaServiceMetadata" minOccurs="0"/>
                <xsd:element ref="ns2:MediaServiceFastMetadata" minOccurs="0"/>
                <xsd:element ref="ns1:_ip_UnifiedCompliancePolicyProperties" minOccurs="0"/>
                <xsd:element ref="ns1:_ip_UnifiedCompliancePolicyUIAction" minOccurs="0"/>
                <xsd:element ref="ns3:SharedWithUsers" minOccurs="0"/>
                <xsd:element ref="ns3:SharedWithDetails" minOccurs="0"/>
                <xsd:element ref="ns3:LastSharedByUser" minOccurs="0"/>
                <xsd:element ref="ns3:LastSharedByTime" minOccurs="0"/>
                <xsd:element ref="ns2:MediaServiceEventHashCode" minOccurs="0"/>
                <xsd:element ref="ns2:MediaServiceGenerationTime" minOccurs="0"/>
                <xsd:element ref="ns2:MediaServiceAutoKeyPoints" minOccurs="0"/>
                <xsd:element ref="ns2:MediaServiceKeyPoints" minOccurs="0"/>
                <xsd:element ref="ns2:MediaServiceDateTaken" minOccurs="0"/>
                <xsd:element ref="ns2:MediaServiceOCR" minOccurs="0"/>
                <xsd:element ref="ns2:MediaLengthInSeconds" minOccurs="0"/>
                <xsd:element ref="ns2:lcf76f155ced4ddcb4097134ff3c332f" minOccurs="0"/>
                <xsd:element ref="ns4:TaxCatchAll" minOccurs="0"/>
                <xsd:element ref="ns2:LinktoAzDOWorkitem" minOccurs="0"/>
                <xsd:element ref="ns2:MediaServiceSearchProperties" minOccurs="0"/>
                <xsd:element ref="ns2:MediaServiceDocTags" minOccurs="0"/>
                <xsd:element ref="ns2:MediaServiceObjectDetectorVersions" minOccurs="0"/>
                <xsd:element ref="ns2:MediaServiceBilling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10" nillable="true" ma:displayName="Unified Compliance Policy Properties" ma:description="" ma:hidden="true" ma:internalName="_ip_UnifiedCompliancePolicyProperties">
      <xsd:simpleType>
        <xsd:restriction base="dms:Note"/>
      </xsd:simpleType>
    </xsd:element>
    <xsd:element name="_ip_UnifiedCompliancePolicyUIAction" ma:index="11" nillable="true" ma:displayName="Unified Compliance Policy UI Action" ma:description=""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ed971524-76e7-40a8-a01a-f99956bd178c" elementFormDefault="qualified">
    <xsd:import namespace="http://schemas.microsoft.com/office/2006/documentManagement/types"/>
    <xsd:import namespace="http://schemas.microsoft.com/office/infopath/2007/PartnerControls"/>
    <xsd:element name="MediaServiceMetadata" ma:index="8" nillable="true" ma:displayName="MediaServiceMetadata" ma:description="" ma:hidden="true" ma:internalName="MediaServiceMetadata" ma:readOnly="true">
      <xsd:simpleType>
        <xsd:restriction base="dms:Note"/>
      </xsd:simpleType>
    </xsd:element>
    <xsd:element name="MediaServiceFastMetadata" ma:index="9" nillable="true" ma:displayName="MediaServiceFastMetadata" ma:description="" ma:hidden="true" ma:internalName="MediaServiceFastMetadata" ma:readOnly="true">
      <xsd:simpleType>
        <xsd:restriction base="dms:Note"/>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element name="MediaServiceDateTaken" ma:index="20" nillable="true" ma:displayName="MediaServiceDateTaken" ma:hidden="true" ma:internalName="MediaServiceDateTaken" ma:readOnly="true">
      <xsd:simpleType>
        <xsd:restriction base="dms:Text"/>
      </xsd:simpleType>
    </xsd:element>
    <xsd:element name="MediaServiceOCR" ma:index="21" nillable="true" ma:displayName="Extracted Text" ma:internalName="MediaServiceOCR" ma:readOnly="true">
      <xsd:simpleType>
        <xsd:restriction base="dms:Note">
          <xsd:maxLength value="255"/>
        </xsd:restriction>
      </xsd:simpleType>
    </xsd:element>
    <xsd:element name="MediaLengthInSeconds" ma:index="22" nillable="true" ma:displayName="Length (seconds)" ma:internalName="MediaLengthInSeconds" ma:readOnly="true">
      <xsd:simpleType>
        <xsd:restriction base="dms:Unknown"/>
      </xsd:simpleType>
    </xsd:element>
    <xsd:element name="lcf76f155ced4ddcb4097134ff3c332f" ma:index="24" nillable="true" ma:taxonomy="true" ma:internalName="lcf76f155ced4ddcb4097134ff3c332f" ma:taxonomyFieldName="MediaServiceImageTags" ma:displayName="Image Tags" ma:readOnly="false" ma:fieldId="{5cf76f15-5ced-4ddc-b409-7134ff3c332f}" ma:taxonomyMulti="true" ma:sspId="e385fb40-52d4-4fae-9c5b-3e8ff8a5878e" ma:termSetId="09814cd3-568e-fe90-9814-8d621ff8fb84" ma:anchorId="fba54fb3-c3e1-fe81-a776-ca4b69148c4d" ma:open="true" ma:isKeyword="false">
      <xsd:complexType>
        <xsd:sequence>
          <xsd:element ref="pc:Terms" minOccurs="0" maxOccurs="1"/>
        </xsd:sequence>
      </xsd:complexType>
    </xsd:element>
    <xsd:element name="LinktoAzDOWorkitem" ma:index="26" nillable="true" ma:displayName="Link to AzDO Workitem" ma:format="Hyperlink" ma:internalName="LinktoAzDOWorkitem">
      <xsd:complexType>
        <xsd:complexContent>
          <xsd:extension base="dms:URL">
            <xsd:sequence>
              <xsd:element name="Url" type="dms:ValidUrl" minOccurs="0" nillable="true"/>
              <xsd:element name="Description" type="xsd:string" nillable="true"/>
            </xsd:sequence>
          </xsd:extension>
        </xsd:complexContent>
      </xsd:complexType>
    </xsd:element>
    <xsd:element name="MediaServiceSearchProperties" ma:index="27" nillable="true" ma:displayName="MediaServiceSearchProperties" ma:hidden="true" ma:internalName="MediaServiceSearchProperties" ma:readOnly="true">
      <xsd:simpleType>
        <xsd:restriction base="dms:Note"/>
      </xsd:simpleType>
    </xsd:element>
    <xsd:element name="MediaServiceDocTags" ma:index="28" nillable="true" ma:displayName="MediaServiceDocTags" ma:hidden="true" ma:internalName="MediaServiceDocTags" ma:readOnly="true">
      <xsd:simpleType>
        <xsd:restriction base="dms:Note"/>
      </xsd:simpleType>
    </xsd:element>
    <xsd:element name="MediaServiceObjectDetectorVersions" ma:index="29" nillable="true" ma:displayName="MediaServiceObjectDetectorVersions" ma:hidden="true" ma:indexed="true" ma:internalName="MediaServiceObjectDetectorVersions" ma:readOnly="true">
      <xsd:simpleType>
        <xsd:restriction base="dms:Text"/>
      </xsd:simpleType>
    </xsd:element>
    <xsd:element name="MediaServiceBillingMetadata" ma:index="30" nillable="true" ma:displayName="MediaServiceBillingMetadata" ma:hidden="true" ma:internalName="MediaServiceBillingMetadata"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b0e4521d-181b-4aee-b4a8-952b2bc14729" elementFormDefault="qualified">
    <xsd:import namespace="http://schemas.microsoft.com/office/2006/documentManagement/types"/>
    <xsd:import namespace="http://schemas.microsoft.com/office/infopath/2007/PartnerControls"/>
    <xsd:element name="SharedWithUsers" ma:index="12"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description="" ma:internalName="SharedWithDetails" ma:readOnly="true">
      <xsd:simpleType>
        <xsd:restriction base="dms:Note">
          <xsd:maxLength value="255"/>
        </xsd:restriction>
      </xsd:simpleType>
    </xsd:element>
    <xsd:element name="LastSharedByUser" ma:index="14" nillable="true" ma:displayName="Last Shared By User" ma:description="" ma:hidden="true" ma:internalName="LastSharedByUser" ma:readOnly="true">
      <xsd:simpleType>
        <xsd:restriction base="dms:Note"/>
      </xsd:simpleType>
    </xsd:element>
    <xsd:element name="LastSharedByTime" ma:index="15" nillable="true" ma:displayName="Last Shared By Time" ma:description="" ma:hidden="true" ma:internalName="LastSharedByTime" ma:readOnly="true">
      <xsd:simpleType>
        <xsd:restriction base="dms:DateTime"/>
      </xsd:simpleType>
    </xsd:element>
  </xsd:schema>
  <xsd:schema xmlns:xsd="http://www.w3.org/2001/XMLSchema" xmlns:xs="http://www.w3.org/2001/XMLSchema" xmlns:dms="http://schemas.microsoft.com/office/2006/documentManagement/types" xmlns:pc="http://schemas.microsoft.com/office/infopath/2007/PartnerControls" targetNamespace="230e9df3-be65-4c73-a93b-d1236ebd677e" elementFormDefault="qualified">
    <xsd:import namespace="http://schemas.microsoft.com/office/2006/documentManagement/types"/>
    <xsd:import namespace="http://schemas.microsoft.com/office/infopath/2007/PartnerControls"/>
    <xsd:element name="TaxCatchAll" ma:index="25" nillable="true" ma:displayName="Taxonomy Catch All Column" ma:hidden="true" ma:list="{cce027a3-5493-4d03-b5b0-8ca5dc4a38d2}" ma:internalName="TaxCatchAll" ma:showField="CatchAllData" ma:web="b0e4521d-181b-4aee-b4a8-952b2bc14729">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_ip_UnifiedCompliancePolicyProperties xmlns="http://schemas.microsoft.com/sharepoint/v3" xsi:nil="true"/>
    <LinktoAzDOWorkitem xmlns="ed971524-76e7-40a8-a01a-f99956bd178c">
      <Url xsi:nil="true"/>
      <Description xsi:nil="true"/>
    </LinktoAzDOWorkitem>
    <lcf76f155ced4ddcb4097134ff3c332f xmlns="ed971524-76e7-40a8-a01a-f99956bd178c">
      <Terms xmlns="http://schemas.microsoft.com/office/infopath/2007/PartnerControls"/>
    </lcf76f155ced4ddcb4097134ff3c332f>
    <TaxCatchAll xmlns="230e9df3-be65-4c73-a93b-d1236ebd677e" xsi:nil="true"/>
  </documentManagement>
</p:properties>
</file>

<file path=customXml/itemProps1.xml><?xml version="1.0" encoding="utf-8"?>
<ds:datastoreItem xmlns:ds="http://schemas.openxmlformats.org/officeDocument/2006/customXml" ds:itemID="{D817E794-3B2E-48AB-B939-A1A745FF3B49}">
  <ds:schemaRefs>
    <ds:schemaRef ds:uri="http://schemas.openxmlformats.org/officeDocument/2006/bibliography"/>
  </ds:schemaRefs>
</ds:datastoreItem>
</file>

<file path=customXml/itemProps2.xml><?xml version="1.0" encoding="utf-8"?>
<ds:datastoreItem xmlns:ds="http://schemas.openxmlformats.org/officeDocument/2006/customXml" ds:itemID="{23D90041-A990-4F8F-93D9-15A558EEAB4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ed971524-76e7-40a8-a01a-f99956bd178c"/>
    <ds:schemaRef ds:uri="b0e4521d-181b-4aee-b4a8-952b2bc14729"/>
    <ds:schemaRef ds:uri="230e9df3-be65-4c73-a93b-d1236ebd677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B618FF2F-7F9E-4F8F-9F95-E8549827B054}">
  <ds:schemaRefs>
    <ds:schemaRef ds:uri="http://schemas.microsoft.com/sharepoint/v3/contenttype/forms"/>
  </ds:schemaRefs>
</ds:datastoreItem>
</file>

<file path=customXml/itemProps4.xml><?xml version="1.0" encoding="utf-8"?>
<ds:datastoreItem xmlns:ds="http://schemas.openxmlformats.org/officeDocument/2006/customXml" ds:itemID="{7852187C-F04F-44CF-B933-F6FAB1331383}">
  <ds:schemaRefs>
    <ds:schemaRef ds:uri="http://schemas.microsoft.com/office/2006/metadata/properties"/>
    <ds:schemaRef ds:uri="http://schemas.microsoft.com/office/infopath/2007/PartnerControls"/>
    <ds:schemaRef ds:uri="http://schemas.microsoft.com/sharepoint/v3"/>
    <ds:schemaRef ds:uri="ed971524-76e7-40a8-a01a-f99956bd178c"/>
    <ds:schemaRef ds:uri="230e9df3-be65-4c73-a93b-d1236ebd677e"/>
  </ds:schemaRefs>
</ds:datastoreItem>
</file>

<file path=docMetadata/LabelInfo.xml><?xml version="1.0" encoding="utf-8"?>
<clbl:labelList xmlns:clbl="http://schemas.microsoft.com/office/2020/mipLabelMetadata">
  <clbl:label id="{f42aa342-8706-4288-bd11-ebb85995028c}" enabled="1" method="Privileged" siteId="{72f988bf-86f1-41af-91ab-2d7cd011db47}" contentBits="0" removed="0"/>
</clbl:labelList>
</file>

<file path=docProps/app.xml><?xml version="1.0" encoding="utf-8"?>
<Properties xmlns="http://schemas.openxmlformats.org/officeDocument/2006/extended-properties" xmlns:vt="http://schemas.openxmlformats.org/officeDocument/2006/docPropsVTypes">
  <Template>Normal.dotm</Template>
  <TotalTime>1</TotalTime>
  <Pages>55</Pages>
  <Words>3833</Words>
  <Characters>21850</Characters>
  <Application>Microsoft Office Word</Application>
  <DocSecurity>0</DocSecurity>
  <Lines>182</Lines>
  <Paragraphs>51</Paragraphs>
  <ScaleCrop>false</ScaleCrop>
  <Company/>
  <LinksUpToDate>false</LinksUpToDate>
  <CharactersWithSpaces>25632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Rudolf Zhang (Wicresoft)</dc:creator>
  <cp:keywords/>
  <dc:description/>
  <cp:lastModifiedBy>Qijie Xue (Wicresoft)</cp:lastModifiedBy>
  <cp:revision>17</cp:revision>
  <cp:lastPrinted>2025-04-17T02:25:00Z</cp:lastPrinted>
  <dcterms:created xsi:type="dcterms:W3CDTF">2025-03-25T22:42:00Z</dcterms:created>
  <dcterms:modified xsi:type="dcterms:W3CDTF">2025-04-17T02:25:00Z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0x010100D38D393254D930438EAEFA57144E97A1</vt:lpwstr>
  </property>
  <property fmtid="{D5CDD505-2E9C-101B-9397-08002B2CF9AE}" pid="3" name="MediaServiceImageTags">
    <vt:lpwstr/>
  </property>
</Properties>
</file>